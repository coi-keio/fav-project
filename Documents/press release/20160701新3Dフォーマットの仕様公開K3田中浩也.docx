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7526" w:rsidRPr="00C873DB" w:rsidRDefault="00847526" w:rsidP="00030C65">
      <w:pPr>
        <w:wordWrap w:val="0"/>
        <w:spacing w:afterLines="50" w:after="120"/>
        <w:jc w:val="left"/>
        <w:rPr>
          <w:rFonts w:ascii="HG丸ｺﾞｼｯｸM-PRO" w:eastAsia="HG丸ｺﾞｼｯｸM-PRO" w:hAnsi="Xerox Sans" w:cs="Arial"/>
          <w:sz w:val="20"/>
          <w:szCs w:val="21"/>
        </w:rPr>
      </w:pPr>
      <w:r w:rsidRPr="00C873DB">
        <w:rPr>
          <w:rFonts w:ascii="HG丸ｺﾞｼｯｸM-PRO" w:eastAsia="HG丸ｺﾞｼｯｸM-PRO" w:hAnsi="Xerox Sans" w:cs="Arial" w:hint="eastAsia"/>
          <w:sz w:val="20"/>
          <w:szCs w:val="21"/>
        </w:rPr>
        <w:t>201</w:t>
      </w:r>
      <w:r w:rsidR="00853B5D" w:rsidRPr="00C873DB">
        <w:rPr>
          <w:rFonts w:ascii="HG丸ｺﾞｼｯｸM-PRO" w:eastAsia="HG丸ｺﾞｼｯｸM-PRO" w:hAnsi="Xerox Sans" w:cs="Arial" w:hint="eastAsia"/>
          <w:sz w:val="20"/>
          <w:szCs w:val="21"/>
        </w:rPr>
        <w:t>6</w:t>
      </w:r>
      <w:r w:rsidRPr="00C873DB">
        <w:rPr>
          <w:rFonts w:ascii="HG丸ｺﾞｼｯｸM-PRO" w:eastAsia="HG丸ｺﾞｼｯｸM-PRO" w:hAnsi="Xerox Sans" w:cs="Arial" w:hint="eastAsia"/>
          <w:sz w:val="20"/>
          <w:szCs w:val="21"/>
        </w:rPr>
        <w:t>年</w:t>
      </w:r>
      <w:r w:rsidR="00E12CBE">
        <w:rPr>
          <w:rFonts w:ascii="HG丸ｺﾞｼｯｸM-PRO" w:eastAsia="HG丸ｺﾞｼｯｸM-PRO" w:hAnsi="Xerox Sans" w:cs="Arial" w:hint="eastAsia"/>
          <w:sz w:val="20"/>
          <w:szCs w:val="21"/>
        </w:rPr>
        <w:t>7</w:t>
      </w:r>
      <w:r w:rsidRPr="00C873DB">
        <w:rPr>
          <w:rFonts w:ascii="HG丸ｺﾞｼｯｸM-PRO" w:eastAsia="HG丸ｺﾞｼｯｸM-PRO" w:hAnsi="Xerox Sans" w:cs="Arial" w:hint="eastAsia"/>
          <w:sz w:val="20"/>
          <w:szCs w:val="21"/>
        </w:rPr>
        <w:t>月</w:t>
      </w:r>
      <w:r w:rsidR="00E12CBE">
        <w:rPr>
          <w:rFonts w:ascii="HG丸ｺﾞｼｯｸM-PRO" w:eastAsia="HG丸ｺﾞｼｯｸM-PRO" w:hAnsi="Xerox Sans" w:cs="Arial" w:hint="eastAsia"/>
          <w:sz w:val="20"/>
          <w:szCs w:val="21"/>
        </w:rPr>
        <w:t>1</w:t>
      </w:r>
      <w:r w:rsidRPr="00C873DB">
        <w:rPr>
          <w:rFonts w:ascii="HG丸ｺﾞｼｯｸM-PRO" w:eastAsia="HG丸ｺﾞｼｯｸM-PRO" w:hAnsi="Xerox Sans" w:cs="Arial" w:hint="eastAsia"/>
          <w:sz w:val="20"/>
          <w:szCs w:val="21"/>
        </w:rPr>
        <w:t>日</w:t>
      </w:r>
    </w:p>
    <w:p w:rsidR="00E12CBE" w:rsidRPr="00CA64C5" w:rsidRDefault="005055BF" w:rsidP="00853B5D">
      <w:pPr>
        <w:spacing w:before="240" w:after="120" w:line="520" w:lineRule="exact"/>
        <w:jc w:val="left"/>
        <w:rPr>
          <w:rFonts w:ascii="HG丸ｺﾞｼｯｸM-PRO" w:eastAsia="HG丸ｺﾞｼｯｸM-PRO"/>
          <w:color w:val="2895D5" w:themeColor="text2"/>
          <w:sz w:val="40"/>
          <w:szCs w:val="40"/>
        </w:rPr>
      </w:pPr>
      <w:r w:rsidRPr="005055BF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3Dプリンタの</w:t>
      </w:r>
      <w:del w:id="0" w:author="htanaka" w:date="2016-05-27T23:55:00Z">
        <w:r w:rsidRPr="005055BF" w:rsidDel="00F264BA">
          <w:rPr>
            <w:rFonts w:ascii="HG丸ｺﾞｼｯｸM-PRO" w:eastAsia="HG丸ｺﾞｼｯｸM-PRO" w:hint="eastAsia"/>
            <w:color w:val="2895D5" w:themeColor="text2"/>
            <w:sz w:val="40"/>
            <w:szCs w:val="40"/>
          </w:rPr>
          <w:delText>能力</w:delText>
        </w:r>
      </w:del>
      <w:ins w:id="1" w:author="htanaka" w:date="2016-05-27T23:55:00Z">
        <w:r w:rsidR="00F264BA">
          <w:rPr>
            <w:rFonts w:ascii="HG丸ｺﾞｼｯｸM-PRO" w:eastAsia="HG丸ｺﾞｼｯｸM-PRO" w:hint="eastAsia"/>
            <w:color w:val="2895D5" w:themeColor="text2"/>
            <w:sz w:val="40"/>
            <w:szCs w:val="40"/>
          </w:rPr>
          <w:t>表現力</w:t>
        </w:r>
      </w:ins>
      <w:r w:rsidRPr="005055BF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を引き出し</w:t>
      </w:r>
      <w:r w:rsidR="00245FBB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、</w:t>
      </w:r>
      <w:r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3D</w:t>
      </w:r>
      <w:r w:rsidRPr="005055BF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データ活用を</w:t>
      </w:r>
      <w:ins w:id="2" w:author="htanaka" w:date="2016-05-27T23:55:00Z">
        <w:r w:rsidR="00F264BA">
          <w:rPr>
            <w:rFonts w:ascii="HG丸ｺﾞｼｯｸM-PRO" w:eastAsia="HG丸ｺﾞｼｯｸM-PRO" w:hint="eastAsia"/>
            <w:color w:val="2895D5" w:themeColor="text2"/>
            <w:sz w:val="40"/>
            <w:szCs w:val="40"/>
          </w:rPr>
          <w:t>社会に</w:t>
        </w:r>
      </w:ins>
      <w:ins w:id="3" w:author="htanaka" w:date="2016-05-27T23:50:00Z">
        <w:r w:rsidR="00A862EF">
          <w:rPr>
            <w:rFonts w:ascii="HG丸ｺﾞｼｯｸM-PRO" w:eastAsia="HG丸ｺﾞｼｯｸM-PRO" w:hint="eastAsia"/>
            <w:color w:val="2895D5" w:themeColor="text2"/>
            <w:sz w:val="40"/>
            <w:szCs w:val="40"/>
          </w:rPr>
          <w:t>広める</w:t>
        </w:r>
      </w:ins>
      <w:del w:id="4" w:author="htanaka" w:date="2016-05-27T23:50:00Z">
        <w:r w:rsidRPr="005055BF" w:rsidDel="00A862EF">
          <w:rPr>
            <w:rFonts w:ascii="HG丸ｺﾞｼｯｸM-PRO" w:eastAsia="HG丸ｺﾞｼｯｸM-PRO" w:hint="eastAsia"/>
            <w:color w:val="2895D5" w:themeColor="text2"/>
            <w:sz w:val="40"/>
            <w:szCs w:val="40"/>
          </w:rPr>
          <w:delText>高める</w:delText>
        </w:r>
      </w:del>
      <w:r w:rsidRPr="005055BF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新たな3Dデータフォーマット「fav</w:t>
      </w:r>
      <w:r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」を慶応義塾大学と共同研究し</w:t>
      </w:r>
      <w:r w:rsidR="00245FBB"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、</w:t>
      </w:r>
      <w:r>
        <w:rPr>
          <w:rFonts w:ascii="HG丸ｺﾞｼｯｸM-PRO" w:eastAsia="HG丸ｺﾞｼｯｸM-PRO" w:hint="eastAsia"/>
          <w:color w:val="2895D5" w:themeColor="text2"/>
          <w:sz w:val="40"/>
          <w:szCs w:val="40"/>
        </w:rPr>
        <w:t>仕様を公開。</w:t>
      </w:r>
    </w:p>
    <w:p w:rsidR="00BA46B0" w:rsidRPr="008A6EDB" w:rsidRDefault="00E12CBE" w:rsidP="00203B0D">
      <w:pPr>
        <w:spacing w:before="240" w:after="120" w:line="520" w:lineRule="exact"/>
        <w:jc w:val="left"/>
        <w:rPr>
          <w:rFonts w:ascii="HG丸ｺﾞｼｯｸM-PRO" w:eastAsia="HG丸ｺﾞｼｯｸM-PRO"/>
          <w:color w:val="737373" w:themeColor="background2"/>
          <w:sz w:val="32"/>
          <w:szCs w:val="32"/>
        </w:rPr>
      </w:pPr>
      <w:r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色情報</w:t>
      </w:r>
      <w:r w:rsidR="004327DC"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、</w:t>
      </w:r>
      <w:r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材料情報</w:t>
      </w:r>
      <w:r w:rsidR="004327DC"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、</w:t>
      </w:r>
      <w:del w:id="5" w:author="htanaka" w:date="2016-05-27T23:48:00Z">
        <w:r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隣接との</w:delText>
        </w:r>
      </w:del>
      <w:ins w:id="6" w:author="htanaka" w:date="2016-05-27T23:48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内部の</w:t>
        </w:r>
      </w:ins>
      <w:r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接合強度情報を保持する</w:t>
      </w:r>
      <w:ins w:id="7" w:author="htanaka" w:date="2016-05-27T23:49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データフォーマット</w:t>
        </w:r>
      </w:ins>
      <w:del w:id="8" w:author="htanaka" w:date="2016-05-27T23:49:00Z">
        <w:r w:rsidR="008A6EDB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VOXE</w:delText>
        </w:r>
        <w:r w:rsidR="00B11784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L</w:delText>
        </w:r>
      </w:del>
      <w:r w:rsidR="001E498C"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により立体物</w:t>
      </w:r>
      <w:r w:rsidR="008A6EDB"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を表現する</w:t>
      </w:r>
      <w:r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ことで</w:t>
      </w:r>
      <w:r w:rsidR="004327DC">
        <w:rPr>
          <w:rFonts w:ascii="HG丸ｺﾞｼｯｸM-PRO" w:eastAsia="HG丸ｺﾞｼｯｸM-PRO" w:hint="eastAsia"/>
          <w:color w:val="737373" w:themeColor="background2"/>
          <w:sz w:val="32"/>
          <w:szCs w:val="32"/>
        </w:rPr>
        <w:t>、</w:t>
      </w:r>
      <w:ins w:id="9" w:author="htanaka" w:date="2016-05-27T23:49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3Dプリンタが本来持</w:t>
        </w:r>
      </w:ins>
      <w:ins w:id="10" w:author="htanaka" w:date="2016-05-27T23:50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っている</w:t>
        </w:r>
      </w:ins>
      <w:ins w:id="11" w:author="htanaka" w:date="2016-05-27T23:49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多様な表現力を引き出し、</w:t>
        </w:r>
      </w:ins>
      <w:ins w:id="12" w:author="htanaka" w:date="2016-05-27T23:50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まだ見たこと</w:t>
        </w:r>
      </w:ins>
      <w:ins w:id="13" w:author="htanaka" w:date="2016-05-27T23:56:00Z">
        <w:r w:rsidR="00F264BA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も</w:t>
        </w:r>
      </w:ins>
      <w:ins w:id="14" w:author="htanaka" w:date="2016-05-27T23:50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ない</w:t>
        </w:r>
      </w:ins>
      <w:ins w:id="15" w:author="htanaka" w:date="2016-05-27T23:56:00Z">
        <w:r w:rsidR="00F264BA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ような</w:t>
        </w:r>
      </w:ins>
      <w:ins w:id="16" w:author="htanaka" w:date="2016-05-27T23:50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人工物の実現を</w:t>
        </w:r>
      </w:ins>
      <w:ins w:id="17" w:author="htanaka" w:date="2016-05-27T23:51:00Z">
        <w:r w:rsidR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t>支援します。</w:t>
        </w:r>
      </w:ins>
      <w:del w:id="18" w:author="htanaka" w:date="2016-05-27T23:49:00Z">
        <w:r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CAD-CAE-CAM</w:delText>
        </w:r>
        <w:r w:rsidR="004327DC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、</w:delText>
        </w:r>
        <w:r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3Dプリンタ</w:delText>
        </w:r>
        <w:r w:rsidR="005055BF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で</w:delText>
        </w:r>
        <w:r w:rsidR="005055BF" w:rsidRPr="005055BF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一貫した3D</w:delText>
        </w:r>
        <w:r w:rsidR="005055BF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データで扱うことが可能になり、</w:delText>
        </w:r>
        <w:r w:rsidR="005055BF" w:rsidRPr="005055BF" w:rsidDel="00A862EF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3Dデータを活用した生産性の向上が期待できます</w:delText>
        </w:r>
      </w:del>
      <w:del w:id="19" w:author="htanaka" w:date="2016-05-27T23:56:00Z">
        <w:r w:rsidR="005055BF" w:rsidRPr="005055BF" w:rsidDel="00F264BA">
          <w:rPr>
            <w:rFonts w:ascii="HG丸ｺﾞｼｯｸM-PRO" w:eastAsia="HG丸ｺﾞｼｯｸM-PRO" w:hint="eastAsia"/>
            <w:color w:val="737373" w:themeColor="background2"/>
            <w:sz w:val="32"/>
            <w:szCs w:val="32"/>
          </w:rPr>
          <w:delText>。</w:delText>
        </w:r>
      </w:del>
      <w:r w:rsidR="006C58FC">
        <w:rPr>
          <w:rFonts w:ascii="HG丸ｺﾞｼｯｸM-PRO" w:eastAsia="HG丸ｺﾞｼｯｸM-PRO"/>
          <w:color w:val="737373" w:themeColor="background2"/>
          <w:sz w:val="32"/>
          <w:szCs w:val="32"/>
        </w:rPr>
        <w:br/>
      </w:r>
    </w:p>
    <w:p w:rsidR="00E12CBE" w:rsidRPr="00B11784" w:rsidRDefault="00853B5D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8E417E" w:themeColor="accent6" w:themeShade="80"/>
          <w:szCs w:val="21"/>
        </w:rPr>
      </w:pPr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富士フイルムグループの富士ゼロックス株式会社(本社:東京都港区、社長:栗原</w:t>
      </w:r>
      <w:r w:rsidR="00EB3CEA" w:rsidRPr="00B11784">
        <w:rPr>
          <w:rFonts w:ascii="HG丸ｺﾞｼｯｸM-PRO" w:eastAsia="HG丸ｺﾞｼｯｸM-PRO"/>
          <w:color w:val="8E417E" w:themeColor="accent6" w:themeShade="80"/>
          <w:szCs w:val="21"/>
        </w:rPr>
        <w:t xml:space="preserve"> </w:t>
      </w:r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博)は、</w:t>
      </w:r>
      <w:r w:rsidR="00E12CB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慶應義塾大学</w:t>
      </w:r>
      <w:r w:rsidR="00893749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(塾長:</w:t>
      </w:r>
      <w:r w:rsidR="00893749" w:rsidRPr="00B11784">
        <w:rPr>
          <w:rFonts w:hint="eastAsia"/>
          <w:color w:val="8E417E" w:themeColor="accent6" w:themeShade="80"/>
        </w:rPr>
        <w:t xml:space="preserve"> </w:t>
      </w:r>
      <w:r w:rsidR="00893749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清家　篤)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環境情報</w:t>
      </w:r>
      <w:r w:rsidR="00893749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学部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田中浩也教授</w:t>
      </w:r>
      <w:r w:rsidR="00E12CB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と共同で、</w:t>
      </w:r>
      <w:del w:id="20" w:author="htanaka" w:date="2016-05-27T23:51:00Z">
        <w:r w:rsidR="00E12CBE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VOXEL</w:delText>
        </w:r>
        <w:r w:rsidR="00B11784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  <w:vertAlign w:val="superscript"/>
          </w:rPr>
          <w:delText>(注1)</w:delText>
        </w:r>
        <w:r w:rsidR="00E12CBE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ベースの</w:delText>
        </w:r>
      </w:del>
      <w:r w:rsidR="00E12CB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新しい3Dデータフォーマットfavの仕様を策定し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r w:rsidR="00E12CB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本日より以下のサイトにおいて公開いたします。</w:t>
      </w:r>
    </w:p>
    <w:p w:rsidR="009730D3" w:rsidRPr="00A862EF" w:rsidRDefault="009730D3" w:rsidP="00A862EF">
      <w:pPr>
        <w:pStyle w:val="afd"/>
        <w:numPr>
          <w:ilvl w:val="0"/>
          <w:numId w:val="17"/>
        </w:numPr>
        <w:spacing w:afterLines="50" w:after="120" w:line="300" w:lineRule="exact"/>
        <w:ind w:leftChars="0"/>
        <w:rPr>
          <w:rFonts w:ascii="HG丸ｺﾞｼｯｸM-PRO" w:eastAsia="HG丸ｺﾞｼｯｸM-PRO"/>
          <w:color w:val="8E417E" w:themeColor="accent6" w:themeShade="80"/>
          <w:szCs w:val="21"/>
          <w:rPrChange w:id="21" w:author="htanaka" w:date="2016-05-27T23:51:00Z">
            <w:rPr/>
          </w:rPrChange>
        </w:rPr>
        <w:pPrChange w:id="22" w:author="htanaka" w:date="2016-05-27T23:51:00Z">
          <w:pPr>
            <w:spacing w:afterLines="50" w:after="120" w:line="300" w:lineRule="exact"/>
          </w:pPr>
        </w:pPrChange>
      </w:pPr>
      <w:del w:id="23" w:author="htanaka" w:date="2016-05-27T23:51:00Z">
        <w:r w:rsidRPr="00A862EF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  <w:rPrChange w:id="24" w:author="htanaka" w:date="2016-05-27T23:51:00Z">
              <w:rPr>
                <w:rFonts w:hint="eastAsia"/>
              </w:rPr>
            </w:rPrChange>
          </w:rPr>
          <w:delText>①</w:delText>
        </w:r>
      </w:del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25" w:author="htanaka" w:date="2016-05-27T23:51:00Z">
            <w:rPr>
              <w:rFonts w:hint="eastAsia"/>
            </w:rPr>
          </w:rPrChange>
        </w:rPr>
        <w:t>慶應</w:t>
      </w:r>
      <w:r w:rsidR="00EA084A"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26" w:author="htanaka" w:date="2016-05-27T23:51:00Z">
            <w:rPr>
              <w:rFonts w:hint="eastAsia"/>
            </w:rPr>
          </w:rPrChange>
        </w:rPr>
        <w:t>義塾大学</w:t>
      </w:r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27" w:author="htanaka" w:date="2016-05-27T23:51:00Z">
            <w:rPr>
              <w:rFonts w:hint="eastAsia"/>
            </w:rPr>
          </w:rPrChange>
        </w:rPr>
        <w:t>が中核拠点となっている</w:t>
      </w:r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28" w:author="htanaka" w:date="2016-05-27T23:51:00Z">
            <w:rPr>
              <w:rFonts w:hint="eastAsia"/>
            </w:rPr>
          </w:rPrChange>
        </w:rPr>
        <w:t>COI</w:t>
      </w:r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29" w:author="htanaka" w:date="2016-05-27T23:51:00Z">
            <w:rPr>
              <w:rFonts w:hint="eastAsia"/>
            </w:rPr>
          </w:rPrChange>
        </w:rPr>
        <w:t>「感性とデジタル製造を直結し</w:t>
      </w:r>
      <w:r w:rsidR="004327DC"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30" w:author="htanaka" w:date="2016-05-27T23:51:00Z">
            <w:rPr>
              <w:rFonts w:hint="eastAsia"/>
            </w:rPr>
          </w:rPrChange>
        </w:rPr>
        <w:t>、</w:t>
      </w:r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31" w:author="htanaka" w:date="2016-05-27T23:51:00Z">
            <w:rPr>
              <w:rFonts w:hint="eastAsia"/>
            </w:rPr>
          </w:rPrChange>
        </w:rPr>
        <w:t>生活者の創造性を拡張するファブ地球社会創造拠点」の</w:t>
      </w:r>
      <w:r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32" w:author="htanaka" w:date="2016-05-27T23:51:00Z">
            <w:rPr>
              <w:rFonts w:hint="eastAsia"/>
            </w:rPr>
          </w:rPrChange>
        </w:rPr>
        <w:t>WEB</w:t>
      </w:r>
      <w:r w:rsidR="00EA084A"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33" w:author="htanaka" w:date="2016-05-27T23:51:00Z">
            <w:rPr>
              <w:rFonts w:hint="eastAsia"/>
            </w:rPr>
          </w:rPrChange>
        </w:rPr>
        <w:t>サイト</w:t>
      </w:r>
      <w:ins w:id="34" w:author="htanaka" w:date="2016-05-27T23:51:00Z">
        <w:r w:rsidR="00A862EF" w:rsidRPr="00A862EF">
          <w:rPr>
            <w:rFonts w:ascii="HG丸ｺﾞｼｯｸM-PRO" w:eastAsia="HG丸ｺﾞｼｯｸM-PRO" w:hint="eastAsia"/>
            <w:color w:val="8E417E" w:themeColor="accent6" w:themeShade="80"/>
            <w:szCs w:val="21"/>
            <w:rPrChange w:id="35" w:author="htanaka" w:date="2016-05-27T23:51:00Z">
              <w:rPr>
                <w:rFonts w:hint="eastAsia"/>
              </w:rPr>
            </w:rPrChange>
          </w:rPr>
          <w:t>および</w:t>
        </w:r>
        <w:r w:rsidR="00A862EF" w:rsidRPr="00B11784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「ファブ地球社会コンソーシアム」のWEBサイト</w:t>
        </w:r>
        <w:r w:rsidR="00A862EF" w:rsidRPr="00B11784">
          <w:rPr>
            <w:rFonts w:ascii="HG丸ｺﾞｼｯｸM-PRO" w:eastAsia="HG丸ｺﾞｼｯｸM-PRO" w:hint="eastAsia"/>
            <w:color w:val="8E417E" w:themeColor="accent6" w:themeShade="80"/>
            <w:szCs w:val="21"/>
            <w:vertAlign w:val="superscript"/>
          </w:rPr>
          <w:t>(注2)</w:t>
        </w:r>
        <w:r w:rsidR="00A862EF" w:rsidRPr="00A862EF">
          <w:rPr>
            <w:rFonts w:ascii="HG丸ｺﾞｼｯｸM-PRO" w:eastAsia="HG丸ｺﾞｼｯｸM-PRO" w:hint="eastAsia"/>
            <w:color w:val="8E417E" w:themeColor="accent6" w:themeShade="80"/>
            <w:szCs w:val="21"/>
            <w:vertAlign w:val="superscript"/>
          </w:rPr>
          <w:t xml:space="preserve"> </w:t>
        </w:r>
      </w:ins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36" w:author="htanaka" w:date="2016-05-27T23:51:00Z">
            <w:rPr>
              <w:rFonts w:hint="eastAsia"/>
              <w:vertAlign w:val="superscript"/>
            </w:rPr>
          </w:rPrChange>
        </w:rPr>
        <w:t>(</w:t>
      </w:r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37" w:author="htanaka" w:date="2016-05-27T23:51:00Z">
            <w:rPr>
              <w:rFonts w:hint="eastAsia"/>
              <w:vertAlign w:val="superscript"/>
            </w:rPr>
          </w:rPrChange>
        </w:rPr>
        <w:t>注</w:t>
      </w:r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38" w:author="htanaka" w:date="2016-05-27T23:51:00Z">
            <w:rPr>
              <w:rFonts w:hint="eastAsia"/>
              <w:vertAlign w:val="superscript"/>
            </w:rPr>
          </w:rPrChange>
        </w:rPr>
        <w:t>1)</w:t>
      </w:r>
      <w:r w:rsidR="004327DC"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39" w:author="htanaka" w:date="2016-05-27T23:51:00Z">
            <w:rPr>
              <w:rFonts w:hint="eastAsia"/>
            </w:rPr>
          </w:rPrChange>
        </w:rPr>
        <w:t>。</w:t>
      </w:r>
    </w:p>
    <w:p w:rsidR="00E12CBE" w:rsidRPr="00B11784" w:rsidRDefault="009730D3" w:rsidP="00030C65">
      <w:pPr>
        <w:spacing w:afterLines="50" w:after="120" w:line="300" w:lineRule="exact"/>
        <w:rPr>
          <w:rFonts w:ascii="HG丸ｺﾞｼｯｸM-PRO" w:eastAsia="HG丸ｺﾞｼｯｸM-PRO"/>
          <w:color w:val="8E417E" w:themeColor="accent6" w:themeShade="80"/>
          <w:szCs w:val="21"/>
        </w:rPr>
      </w:pPr>
      <w:del w:id="40" w:author="htanaka" w:date="2016-05-27T23:51:00Z">
        <w:r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②</w:delText>
        </w:r>
        <w:r w:rsidR="00EA084A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慶應義塾大学の</w:delText>
        </w:r>
        <w:r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コンソーシアム「ファブ地球社会コンソーシアム」のWEBサイト</w:delText>
        </w:r>
        <w:r w:rsidR="00BB4037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  <w:vertAlign w:val="superscript"/>
          </w:rPr>
          <w:delText>(注2)</w:delText>
        </w:r>
        <w:r w:rsidR="004327DC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。</w:delText>
        </w:r>
      </w:del>
    </w:p>
    <w:p w:rsidR="007835F4" w:rsidRPr="00A862EF" w:rsidRDefault="00D44394" w:rsidP="00A862EF">
      <w:pPr>
        <w:pStyle w:val="afd"/>
        <w:numPr>
          <w:ilvl w:val="0"/>
          <w:numId w:val="17"/>
        </w:numPr>
        <w:tabs>
          <w:tab w:val="left" w:pos="5515"/>
        </w:tabs>
        <w:spacing w:afterLines="50" w:after="120" w:line="300" w:lineRule="exact"/>
        <w:ind w:leftChars="0"/>
        <w:rPr>
          <w:rFonts w:ascii="HG丸ｺﾞｼｯｸM-PRO" w:eastAsia="HG丸ｺﾞｼｯｸM-PRO"/>
          <w:color w:val="8E417E" w:themeColor="accent6" w:themeShade="80"/>
          <w:szCs w:val="21"/>
          <w:rPrChange w:id="41" w:author="htanaka" w:date="2016-05-27T23:52:00Z">
            <w:rPr/>
          </w:rPrChange>
        </w:rPr>
        <w:pPrChange w:id="42" w:author="htanaka" w:date="2016-05-27T23:52:00Z">
          <w:pPr>
            <w:tabs>
              <w:tab w:val="left" w:pos="5515"/>
            </w:tabs>
            <w:spacing w:afterLines="50" w:after="120" w:line="300" w:lineRule="exact"/>
          </w:pPr>
        </w:pPrChange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2433320</wp:posOffset>
                </wp:positionH>
                <wp:positionV relativeFrom="paragraph">
                  <wp:posOffset>21590</wp:posOffset>
                </wp:positionV>
                <wp:extent cx="2606040" cy="164465"/>
                <wp:effectExtent l="9525" t="8890" r="13335" b="7620"/>
                <wp:wrapNone/>
                <wp:docPr id="21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1644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B11784" w:rsidRPr="00B11784" w:rsidRDefault="00B11784" w:rsidP="00B11784">
                            <w:pPr>
                              <w:snapToGrid w:val="0"/>
                              <w:spacing w:line="240" w:lineRule="atLeast"/>
                              <w:rPr>
                                <w:rFonts w:ascii="ＭＳ Ｐゴシック" w:eastAsia="ＭＳ Ｐゴシック" w:hAnsi="ＭＳ Ｐゴシック"/>
                                <w:sz w:val="20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←</w:t>
                            </w:r>
                            <w:r w:rsidRPr="00B11784"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須藤さん</w:t>
                            </w:r>
                            <w:r w:rsidR="00245FBB"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、</w:t>
                            </w:r>
                            <w:r w:rsidRPr="00B11784"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こ</w:t>
                            </w: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こを</w:t>
                            </w:r>
                            <w:r w:rsidRPr="00B11784">
                              <w:rPr>
                                <w:rFonts w:ascii="ＭＳ Ｐゴシック" w:eastAsia="ＭＳ Ｐゴシック" w:hAnsi="ＭＳ Ｐゴシック" w:hint="eastAsia"/>
                                <w:sz w:val="20"/>
                              </w:rPr>
                              <w:t>正しい表現にして下さい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91.6pt;margin-top:1.7pt;width:205.2pt;height:12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" filled="f" strokecolor="red">
                <v:textbox inset="0,0,0,0">
                  <w:txbxContent>
                    <w:p w:rsidR="00B11784" w:rsidRPr="00B11784" w:rsidRDefault="00B11784" w:rsidP="00B11784">
                      <w:pPr>
                        <w:snapToGrid w:val="0"/>
                        <w:spacing w:line="240" w:lineRule="atLeast"/>
                        <w:rPr>
                          <w:rFonts w:ascii="ＭＳ Ｐゴシック" w:eastAsia="ＭＳ Ｐゴシック" w:hAnsi="ＭＳ Ｐゴシック"/>
                          <w:sz w:val="20"/>
                        </w:rPr>
                      </w:pPr>
                      <w:r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←</w:t>
                      </w:r>
                      <w:r w:rsidRPr="00B11784"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須藤さん</w:t>
                      </w:r>
                      <w:r w:rsidR="00245FBB"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、</w:t>
                      </w:r>
                      <w:r w:rsidRPr="00B11784"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こ</w:t>
                      </w:r>
                      <w:r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こを</w:t>
                      </w:r>
                      <w:r w:rsidRPr="00B11784">
                        <w:rPr>
                          <w:rFonts w:ascii="ＭＳ Ｐゴシック" w:eastAsia="ＭＳ Ｐゴシック" w:hAnsi="ＭＳ Ｐゴシック" w:hint="eastAsia"/>
                          <w:sz w:val="20"/>
                        </w:rPr>
                        <w:t>正しい表現にして下さい</w:t>
                      </w:r>
                    </w:p>
                  </w:txbxContent>
                </v:textbox>
              </v:shape>
            </w:pict>
          </mc:Fallback>
        </mc:AlternateContent>
      </w:r>
      <w:del w:id="43" w:author="htanaka" w:date="2016-05-27T23:51:00Z">
        <w:r w:rsidR="00EA084A" w:rsidRPr="00A862EF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  <w:rPrChange w:id="44" w:author="htanaka" w:date="2016-05-27T23:52:00Z">
              <w:rPr>
                <w:rFonts w:hint="eastAsia"/>
              </w:rPr>
            </w:rPrChange>
          </w:rPr>
          <w:delText>③</w:delText>
        </w:r>
      </w:del>
      <w:r w:rsidR="00EA084A" w:rsidRPr="00A862EF">
        <w:rPr>
          <w:rFonts w:ascii="HG丸ｺﾞｼｯｸM-PRO" w:eastAsia="HG丸ｺﾞｼｯｸM-PRO" w:hint="eastAsia"/>
          <w:color w:val="8E417E" w:themeColor="accent6" w:themeShade="80"/>
          <w:szCs w:val="21"/>
          <w:rPrChange w:id="45" w:author="htanaka" w:date="2016-05-27T23:52:00Z">
            <w:rPr>
              <w:rFonts w:hint="eastAsia"/>
            </w:rPr>
          </w:rPrChange>
        </w:rPr>
        <w:t>富士ゼロックスの技術紹介サイト</w:t>
      </w:r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46" w:author="htanaka" w:date="2016-05-27T23:52:00Z">
            <w:rPr>
              <w:rFonts w:hint="eastAsia"/>
              <w:vertAlign w:val="superscript"/>
            </w:rPr>
          </w:rPrChange>
        </w:rPr>
        <w:t>(</w:t>
      </w:r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47" w:author="htanaka" w:date="2016-05-27T23:52:00Z">
            <w:rPr>
              <w:rFonts w:hint="eastAsia"/>
              <w:vertAlign w:val="superscript"/>
            </w:rPr>
          </w:rPrChange>
        </w:rPr>
        <w:t>注</w:t>
      </w:r>
      <w:r w:rsidR="00BB4037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48" w:author="htanaka" w:date="2016-05-27T23:52:00Z">
            <w:rPr>
              <w:rFonts w:hint="eastAsia"/>
              <w:vertAlign w:val="superscript"/>
            </w:rPr>
          </w:rPrChange>
        </w:rPr>
        <w:t>3</w:t>
      </w:r>
      <w:r w:rsidR="00BD7C24" w:rsidRPr="00A862EF">
        <w:rPr>
          <w:rFonts w:ascii="HG丸ｺﾞｼｯｸM-PRO" w:eastAsia="HG丸ｺﾞｼｯｸM-PRO" w:hint="eastAsia"/>
          <w:color w:val="8E417E" w:themeColor="accent6" w:themeShade="80"/>
          <w:szCs w:val="21"/>
          <w:vertAlign w:val="superscript"/>
          <w:rPrChange w:id="49" w:author="htanaka" w:date="2016-05-27T23:52:00Z">
            <w:rPr>
              <w:rFonts w:hint="eastAsia"/>
              <w:vertAlign w:val="superscript"/>
            </w:rPr>
          </w:rPrChange>
        </w:rPr>
        <w:t>)</w:t>
      </w:r>
      <w:r w:rsidR="00B11784" w:rsidRPr="00A862EF">
        <w:rPr>
          <w:rFonts w:ascii="HG丸ｺﾞｼｯｸM-PRO" w:eastAsia="HG丸ｺﾞｼｯｸM-PRO"/>
          <w:color w:val="8E417E" w:themeColor="accent6" w:themeShade="80"/>
          <w:szCs w:val="21"/>
          <w:vertAlign w:val="superscript"/>
          <w:rPrChange w:id="50" w:author="htanaka" w:date="2016-05-27T23:52:00Z">
            <w:rPr>
              <w:vertAlign w:val="superscript"/>
            </w:rPr>
          </w:rPrChange>
        </w:rPr>
        <w:tab/>
      </w:r>
    </w:p>
    <w:p w:rsidR="00F264BA" w:rsidRDefault="00F264BA" w:rsidP="00030C65">
      <w:pPr>
        <w:spacing w:afterLines="50" w:after="120" w:line="300" w:lineRule="exact"/>
        <w:ind w:firstLine="210"/>
        <w:rPr>
          <w:ins w:id="51" w:author="htanaka" w:date="2016-05-27T23:56:00Z"/>
          <w:rFonts w:ascii="HG丸ｺﾞｼｯｸM-PRO" w:eastAsia="HG丸ｺﾞｼｯｸM-PRO"/>
          <w:color w:val="8E417E" w:themeColor="accent6" w:themeShade="80"/>
          <w:szCs w:val="21"/>
        </w:rPr>
      </w:pPr>
    </w:p>
    <w:p w:rsidR="00F264BA" w:rsidRDefault="00F264BA" w:rsidP="00030C65">
      <w:pPr>
        <w:spacing w:afterLines="50" w:after="120" w:line="300" w:lineRule="exact"/>
        <w:ind w:firstLine="210"/>
        <w:rPr>
          <w:ins w:id="52" w:author="htanaka" w:date="2016-05-27T23:56:00Z"/>
          <w:rFonts w:ascii="HG丸ｺﾞｼｯｸM-PRO" w:eastAsia="HG丸ｺﾞｼｯｸM-PRO"/>
          <w:color w:val="8E417E" w:themeColor="accent6" w:themeShade="80"/>
          <w:szCs w:val="21"/>
        </w:rPr>
      </w:pPr>
      <w:ins w:id="53" w:author="htanaka" w:date="2016-05-27T23:56:00Z">
        <w:r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（研究の背景と概要）</w:t>
        </w:r>
      </w:ins>
    </w:p>
    <w:p w:rsidR="00FF0B0B" w:rsidRPr="00B11784" w:rsidRDefault="00BD7C24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8E417E" w:themeColor="accent6" w:themeShade="80"/>
          <w:szCs w:val="21"/>
        </w:rPr>
      </w:pPr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現在</w:t>
      </w:r>
      <w:ins w:id="54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までの</w:t>
        </w:r>
      </w:ins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3Dプリンタ</w:t>
      </w:r>
      <w:ins w:id="55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では、</w:t>
        </w:r>
      </w:ins>
      <w:del w:id="56" w:author="htanaka" w:date="2016-05-27T23:52:00Z">
        <w:r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の</w:delText>
        </w:r>
      </w:del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入力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データフォーマットとして</w:t>
      </w:r>
      <w:ins w:id="57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「</w:t>
        </w:r>
      </w:ins>
      <w:r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STL</w:t>
      </w:r>
      <w:ins w:id="58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」</w:t>
        </w:r>
      </w:ins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が</w:t>
      </w:r>
      <w:ins w:id="59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30年ほどのあいだ</w:t>
        </w:r>
      </w:ins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デファクトスタンダードとして使用されて</w:t>
      </w:r>
      <w:ins w:id="60" w:author="htanaka" w:date="2016-05-27T23:52:00Z">
        <w:r w:rsidR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きました</w:t>
        </w:r>
      </w:ins>
      <w:del w:id="61" w:author="htanaka" w:date="2016-05-27T23:52:00Z">
        <w:r w:rsidR="005900DE" w:rsidRPr="00B11784" w:rsidDel="00A862EF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います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。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STLは三角形のポリゴンで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立体物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の外形を近似するもの</w:t>
      </w:r>
      <w:del w:id="62" w:author="htanaka" w:date="2016-05-27T23:53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で</w:delText>
        </w:r>
      </w:del>
      <w:ins w:id="63" w:author="htanaka" w:date="2016-05-27T23:53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です</w:t>
        </w:r>
      </w:ins>
      <w:ins w:id="64" w:author="htanaka" w:date="2016-05-27T23:57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。しかし</w:t>
        </w:r>
      </w:ins>
      <w:del w:id="65" w:author="htanaka" w:date="2016-05-27T23:53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あり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複雑な内部構造の記述が</w:t>
      </w:r>
      <w:ins w:id="66" w:author="htanaka" w:date="2016-05-27T23:57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できない、</w:t>
        </w:r>
      </w:ins>
      <w:del w:id="67" w:author="htanaka" w:date="2016-05-27T23:57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出来ません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。</w:delText>
        </w:r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また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、</w:delText>
        </w:r>
      </w:del>
      <w:r w:rsid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カラー情報や造形に用いる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材料情報</w:t>
      </w:r>
      <w:ins w:id="68" w:author="htanaka" w:date="2016-05-27T23:57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を</w:t>
        </w:r>
      </w:ins>
      <w:del w:id="69" w:author="htanaka" w:date="2016-05-27T23:57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も</w:delText>
        </w:r>
      </w:del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保持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して</w:t>
      </w:r>
      <w:ins w:id="70" w:author="htanaka" w:date="2016-05-27T23:57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いないなどの限界もありました</w:t>
        </w:r>
      </w:ins>
      <w:del w:id="71" w:author="htanaka" w:date="2016-05-27T23:57:00Z"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い</w:delText>
        </w:r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ません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。</w:t>
      </w:r>
      <w:ins w:id="72" w:author="htanaka" w:date="2016-05-27T23:53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一方で</w:t>
        </w:r>
      </w:ins>
      <w:del w:id="73" w:author="htanaka" w:date="2016-05-27T23:53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近年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ins w:id="74" w:author="htanaka" w:date="2016-05-27T23:53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近年</w:t>
        </w:r>
      </w:ins>
      <w:ins w:id="75" w:author="htanaka" w:date="2016-05-27T23:57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進展著しい</w:t>
        </w:r>
      </w:ins>
      <w:del w:id="76" w:author="htanaka" w:date="2016-05-27T23:57:00Z">
        <w:r w:rsidR="005900DE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活用</w:delText>
        </w:r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が進んでいる</w:delText>
        </w:r>
      </w:del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3Dプリンタは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積層して立体物を造形するため複雑な内部構造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を再現でき</w:t>
      </w:r>
      <w:ins w:id="77" w:author="htanaka" w:date="2016-05-27T23:58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、</w:t>
        </w:r>
      </w:ins>
      <w:del w:id="78" w:author="htanaka" w:date="2016-05-27T23:58:00Z"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ます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。</w:delText>
        </w:r>
      </w:del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また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フルカラーや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r w:rsidR="005900DE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異なる材料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を組み合わせて</w:t>
      </w:r>
      <w:del w:id="79" w:author="htanaka" w:date="2016-05-27T23:58:00Z"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立体物を</w:delText>
        </w:r>
      </w:del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造形できる3Dプリンタも登場しています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。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このように</w:t>
      </w:r>
      <w:ins w:id="80" w:author="htanaka" w:date="2016-05-27T23:58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、</w:t>
        </w:r>
      </w:ins>
      <w:ins w:id="81" w:author="htanaka" w:date="2016-05-27T23:53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表現</w:t>
        </w:r>
      </w:ins>
      <w:del w:id="82" w:author="htanaka" w:date="2016-05-27T23:53:00Z"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再現</w:delText>
        </w:r>
      </w:del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の幅が広がった3Dプリンタの</w:t>
      </w:r>
      <w:r w:rsid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入力として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STL</w:t>
      </w:r>
      <w:r w:rsidR="00BE09B7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を用い</w:t>
      </w:r>
      <w:ins w:id="83" w:author="htanaka" w:date="2016-05-27T23:58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続けた</w:t>
        </w:r>
      </w:ins>
      <w:del w:id="84" w:author="htanaka" w:date="2016-05-27T23:58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た</w:delText>
        </w:r>
      </w:del>
      <w:r w:rsidR="00BE09B7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場合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r w:rsid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煩雑な中間処理が必要に</w:t>
      </w:r>
      <w:r w:rsidR="005055BF">
        <w:rPr>
          <w:rFonts w:ascii="HG丸ｺﾞｼｯｸM-PRO" w:eastAsia="HG丸ｺﾞｼｯｸM-PRO" w:hint="eastAsia"/>
          <w:color w:val="8E417E" w:themeColor="accent6" w:themeShade="80"/>
          <w:szCs w:val="21"/>
        </w:rPr>
        <w:t>な</w:t>
      </w:r>
      <w:ins w:id="85" w:author="htanaka" w:date="2016-05-27T23:53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った</w:t>
        </w:r>
      </w:ins>
      <w:r w:rsidR="005055BF">
        <w:rPr>
          <w:rFonts w:ascii="HG丸ｺﾞｼｯｸM-PRO" w:eastAsia="HG丸ｺﾞｼｯｸM-PRO" w:hint="eastAsia"/>
          <w:color w:val="8E417E" w:themeColor="accent6" w:themeShade="80"/>
          <w:szCs w:val="21"/>
        </w:rPr>
        <w:t>り、また</w:t>
      </w:r>
      <w:r w:rsidR="00BE09B7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3Dプリンタ</w:t>
      </w:r>
      <w:del w:id="86" w:author="htanaka" w:date="2016-05-27T23:58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の</w:delText>
        </w:r>
      </w:del>
      <w:ins w:id="87" w:author="htanaka" w:date="2016-05-27T23:54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本来の能力</w:t>
        </w:r>
      </w:ins>
      <w:del w:id="88" w:author="htanaka" w:date="2016-05-27T23:54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性能</w:delText>
        </w:r>
      </w:del>
      <w:r w:rsidR="00BE09B7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を十分活かしきれないケースが生じて</w:t>
      </w:r>
      <w:ins w:id="89" w:author="htanaka" w:date="2016-05-27T23:58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きてしま</w:t>
        </w:r>
      </w:ins>
      <w:r w:rsidR="00BE09B7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います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。</w:t>
      </w:r>
      <w:ins w:id="90" w:author="htanaka" w:date="2016-05-27T23:54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STLの概念を引き継いだ</w:t>
        </w:r>
      </w:ins>
      <w:del w:id="91" w:author="htanaka" w:date="2016-05-27T23:54:00Z">
        <w:r w:rsidR="007B1AC3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メッシュベースの</w:delText>
        </w:r>
      </w:del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新しいフォーマット</w:t>
      </w:r>
      <w:ins w:id="92" w:author="htanaka" w:date="2016-05-27T23:58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として、</w:t>
        </w:r>
      </w:ins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AMFや3MF</w:t>
      </w:r>
      <w:r w:rsid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も登場</w:t>
      </w:r>
      <w:r w:rsidR="007B1AC3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していますが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、</w:t>
      </w:r>
      <w:ins w:id="93" w:author="htanaka" w:date="2016-05-27T23:59:00Z">
        <w:r w:rsidR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立体内部の構造や材料の表現はまだ実装されていません</w:t>
        </w:r>
      </w:ins>
      <w:del w:id="94" w:author="htanaka" w:date="2016-05-27T23:59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自由なカラーや材料表現には制約があ</w:delText>
        </w:r>
        <w:r w:rsidR="001E498C" w:rsidRPr="00B11784" w:rsidDel="00F264BA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delText>ると考えています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  <w:szCs w:val="21"/>
        </w:rPr>
        <w:t>。</w:t>
      </w:r>
    </w:p>
    <w:p w:rsidR="007835F4" w:rsidRDefault="007B1AC3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9B2583" w:themeColor="accent4"/>
        </w:rPr>
      </w:pPr>
      <w:r w:rsidRPr="00B11784">
        <w:rPr>
          <w:rFonts w:ascii="HG丸ｺﾞｼｯｸM-PRO" w:eastAsia="HG丸ｺﾞｼｯｸM-PRO" w:hint="eastAsia"/>
          <w:color w:val="8E417E" w:themeColor="accent6" w:themeShade="80"/>
        </w:rPr>
        <w:t>このため富士ゼロックスは慶應義塾大学</w:t>
      </w:r>
      <w:r w:rsidR="00551E5A">
        <w:rPr>
          <w:rFonts w:ascii="HG丸ｺﾞｼｯｸM-PRO" w:eastAsia="HG丸ｺﾞｼｯｸM-PRO" w:hint="eastAsia"/>
          <w:color w:val="8E417E" w:themeColor="accent6" w:themeShade="80"/>
        </w:rPr>
        <w:t>と共同で</w:t>
      </w:r>
      <w:ins w:id="95" w:author="htanaka" w:date="2016-05-27T23:55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、</w:t>
        </w:r>
      </w:ins>
      <w:r w:rsidR="00551E5A">
        <w:rPr>
          <w:rFonts w:ascii="HG丸ｺﾞｼｯｸM-PRO" w:eastAsia="HG丸ｺﾞｼｯｸM-PRO" w:hint="eastAsia"/>
          <w:color w:val="8E417E" w:themeColor="accent6" w:themeShade="80"/>
        </w:rPr>
        <w:t>立体物を</w:t>
      </w:r>
      <w:ins w:id="96" w:author="htanaka" w:date="2016-05-27T23:54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「ボクセル」と呼ばれる</w:t>
        </w:r>
      </w:ins>
      <w:r w:rsidR="00BE09B7" w:rsidRPr="00B11784">
        <w:rPr>
          <w:rFonts w:ascii="HG丸ｺﾞｼｯｸM-PRO" w:eastAsia="HG丸ｺﾞｼｯｸM-PRO" w:hint="eastAsia"/>
          <w:color w:val="8E417E" w:themeColor="accent6" w:themeShade="80"/>
        </w:rPr>
        <w:t>基本構成要素</w:t>
      </w:r>
      <w:ins w:id="97" w:author="htanaka" w:date="2016-05-27T23:54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の集積で表現することで、</w:t>
        </w:r>
      </w:ins>
      <w:del w:id="98" w:author="htanaka" w:date="2016-05-27T23:54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(VOXEL)の積み重ねで表現し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、</w:delText>
        </w:r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このVOXEL個々に</w:delText>
        </w:r>
      </w:del>
      <w:r w:rsidR="00BE09B7" w:rsidRPr="00B11784">
        <w:rPr>
          <w:rFonts w:ascii="HG丸ｺﾞｼｯｸM-PRO" w:eastAsia="HG丸ｺﾞｼｯｸM-PRO" w:hint="eastAsia"/>
          <w:color w:val="8E417E" w:themeColor="accent6" w:themeShade="80"/>
        </w:rPr>
        <w:t>色情報</w:t>
      </w:r>
      <w:r w:rsidR="004327DC" w:rsidRPr="00B11784">
        <w:rPr>
          <w:rFonts w:ascii="HG丸ｺﾞｼｯｸM-PRO" w:eastAsia="HG丸ｺﾞｼｯｸM-PRO" w:hint="eastAsia"/>
          <w:color w:val="8E417E" w:themeColor="accent6" w:themeShade="80"/>
        </w:rPr>
        <w:t>、</w:t>
      </w:r>
      <w:r w:rsidR="00BE09B7" w:rsidRPr="00B11784">
        <w:rPr>
          <w:rFonts w:ascii="HG丸ｺﾞｼｯｸM-PRO" w:eastAsia="HG丸ｺﾞｼｯｸM-PRO" w:hint="eastAsia"/>
          <w:color w:val="8E417E" w:themeColor="accent6" w:themeShade="80"/>
        </w:rPr>
        <w:t>材料情報</w:t>
      </w:r>
      <w:ins w:id="99" w:author="htanaka" w:date="2016-05-27T23:55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、内部の</w:t>
        </w:r>
      </w:ins>
      <w:del w:id="100" w:author="htanaka" w:date="2016-05-27T23:55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を持たせる事で3Dプリンタの再現自由度を広げることを研究してきました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。</w:delText>
        </w:r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また</w:delText>
        </w:r>
        <w:r w:rsidR="004327DC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、</w:delText>
        </w:r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隣接するVOXEL同士の</w:delText>
        </w:r>
      </w:del>
      <w:r w:rsidR="00BE09B7" w:rsidRPr="00B11784">
        <w:rPr>
          <w:rFonts w:ascii="HG丸ｺﾞｼｯｸM-PRO" w:eastAsia="HG丸ｺﾞｼｯｸM-PRO" w:hint="eastAsia"/>
          <w:color w:val="8E417E" w:themeColor="accent6" w:themeShade="80"/>
        </w:rPr>
        <w:t>接合強度情報</w:t>
      </w:r>
      <w:ins w:id="101" w:author="htanaka" w:date="2016-05-27T23:55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を</w:t>
        </w:r>
      </w:ins>
      <w:r w:rsidR="00BE09B7" w:rsidRPr="00B11784">
        <w:rPr>
          <w:rFonts w:ascii="HG丸ｺﾞｼｯｸM-PRO" w:eastAsia="HG丸ｺﾞｼｯｸM-PRO" w:hint="eastAsia"/>
          <w:color w:val="8E417E" w:themeColor="accent6" w:themeShade="80"/>
        </w:rPr>
        <w:t>も保持</w:t>
      </w:r>
      <w:ins w:id="102" w:author="htanaka" w:date="2016-05-28T00:00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でき</w:t>
        </w:r>
      </w:ins>
      <w:del w:id="103" w:author="htanaka" w:date="2016-05-28T00:00:00Z">
        <w:r w:rsidR="00BE09B7" w:rsidRPr="00B11784" w:rsidDel="00F264BA">
          <w:rPr>
            <w:rFonts w:ascii="HG丸ｺﾞｼｯｸM-PRO" w:eastAsia="HG丸ｺﾞｼｯｸM-PRO" w:hint="eastAsia"/>
            <w:color w:val="8E417E" w:themeColor="accent6" w:themeShade="80"/>
          </w:rPr>
          <w:delText>することで</w:delText>
        </w:r>
      </w:del>
      <w:r w:rsidR="004327DC" w:rsidRPr="00B11784">
        <w:rPr>
          <w:rFonts w:ascii="HG丸ｺﾞｼｯｸM-PRO" w:eastAsia="HG丸ｺﾞｼｯｸM-PRO" w:hint="eastAsia"/>
          <w:color w:val="8E417E" w:themeColor="accent6" w:themeShade="80"/>
        </w:rPr>
        <w:t>、</w:t>
      </w:r>
      <w:ins w:id="104" w:author="htanaka" w:date="2016-05-28T00:00:00Z">
        <w:r w:rsidR="00F264BA">
          <w:rPr>
            <w:rFonts w:ascii="HG丸ｺﾞｼｯｸM-PRO" w:eastAsia="HG丸ｺﾞｼｯｸM-PRO" w:hint="eastAsia"/>
            <w:color w:val="8E417E" w:themeColor="accent6" w:themeShade="80"/>
          </w:rPr>
          <w:t>より表現力の高い</w:t>
        </w:r>
      </w:ins>
      <w:r w:rsidR="004856B0" w:rsidRPr="007835F4">
        <w:rPr>
          <w:rFonts w:ascii="HG丸ｺﾞｼｯｸM-PRO" w:eastAsia="HG丸ｺﾞｼｯｸM-PRO" w:hint="eastAsia"/>
          <w:color w:val="9B2583" w:themeColor="accent4"/>
        </w:rPr>
        <w:t>立体物</w:t>
      </w:r>
      <w:ins w:id="105" w:author="htanaka" w:date="2016-05-28T00:00:00Z">
        <w:r w:rsidR="00F264BA">
          <w:rPr>
            <w:rFonts w:ascii="HG丸ｺﾞｼｯｸM-PRO" w:eastAsia="HG丸ｺﾞｼｯｸM-PRO" w:hint="eastAsia"/>
            <w:color w:val="9B2583" w:themeColor="accent4"/>
          </w:rPr>
          <w:t>を定義できるフォーマットを</w:t>
        </w:r>
      </w:ins>
      <w:ins w:id="106" w:author="htanaka" w:date="2016-05-28T00:01:00Z">
        <w:r w:rsidR="00F264BA">
          <w:rPr>
            <w:rFonts w:ascii="HG丸ｺﾞｼｯｸM-PRO" w:eastAsia="HG丸ｺﾞｼｯｸM-PRO" w:hint="eastAsia"/>
            <w:color w:val="9B2583" w:themeColor="accent4"/>
          </w:rPr>
          <w:t>策定しました</w:t>
        </w:r>
      </w:ins>
      <w:del w:id="107" w:author="htanaka" w:date="2016-05-28T00:00:00Z">
        <w:r w:rsidR="004856B0" w:rsidRPr="007835F4" w:rsidDel="00F264BA">
          <w:rPr>
            <w:rFonts w:ascii="HG丸ｺﾞｼｯｸM-PRO" w:eastAsia="HG丸ｺﾞｼｯｸM-PRO" w:hint="eastAsia"/>
            <w:color w:val="9B2583" w:themeColor="accent4"/>
          </w:rPr>
          <w:delText>のデータのまま</w:delText>
        </w:r>
        <w:r w:rsidR="004327DC" w:rsidRPr="007835F4" w:rsidDel="00F264BA">
          <w:rPr>
            <w:rFonts w:ascii="HG丸ｺﾞｼｯｸM-PRO" w:eastAsia="HG丸ｺﾞｼｯｸM-PRO" w:hint="eastAsia"/>
            <w:color w:val="9B2583" w:themeColor="accent4"/>
          </w:rPr>
          <w:delText>、</w:delText>
        </w:r>
        <w:r w:rsidR="004856B0" w:rsidRPr="007835F4" w:rsidDel="00F264BA">
          <w:rPr>
            <w:rFonts w:ascii="HG丸ｺﾞｼｯｸM-PRO" w:eastAsia="HG丸ｺﾞｼｯｸM-PRO" w:hint="eastAsia"/>
            <w:color w:val="9B2583" w:themeColor="accent4"/>
          </w:rPr>
          <w:delText>外力による変形などの物理シミュレーションを実現できます</w:delText>
        </w:r>
      </w:del>
      <w:r w:rsidR="004327DC" w:rsidRPr="007835F4">
        <w:rPr>
          <w:rFonts w:ascii="HG丸ｺﾞｼｯｸM-PRO" w:eastAsia="HG丸ｺﾞｼｯｸM-PRO" w:hint="eastAsia"/>
          <w:color w:val="9B2583" w:themeColor="accent4"/>
        </w:rPr>
        <w:t>。</w:t>
      </w:r>
    </w:p>
    <w:p w:rsidR="00E95C13" w:rsidRPr="00551E5A" w:rsidRDefault="00F264BA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0000FF"/>
        </w:rPr>
      </w:pPr>
      <w:ins w:id="108" w:author="htanaka" w:date="2016-05-28T00:01:00Z">
        <w:r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本研究は、</w:t>
        </w:r>
        <w:r w:rsidRPr="00400E9C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慶應義塾大学が中核拠点となっている</w:t>
        </w:r>
        <w:r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文部科学省</w:t>
        </w:r>
        <w:r w:rsidRPr="00400E9C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COI</w:t>
        </w:r>
        <w:r>
          <w:rPr>
            <w:rFonts w:ascii="HG丸ｺﾞｼｯｸM-PRO" w:eastAsia="HG丸ｺﾞｼｯｸM-PRO"/>
            <w:color w:val="8E417E" w:themeColor="accent6" w:themeShade="80"/>
            <w:szCs w:val="21"/>
          </w:rPr>
          <w:t>(Center Of Innovation)</w:t>
        </w:r>
        <w:r w:rsidRPr="00400E9C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「感</w:t>
        </w:r>
        <w:r w:rsidRPr="00400E9C"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lastRenderedPageBreak/>
          <w:t>性とデジタル製造を直結し、生活者の創造性を拡張するファブ地球社会創造拠点」</w:t>
        </w:r>
        <w:r>
          <w:rPr>
            <w:rFonts w:ascii="HG丸ｺﾞｼｯｸM-PRO" w:eastAsia="HG丸ｺﾞｼｯｸM-PRO" w:hint="eastAsia"/>
            <w:color w:val="8E417E" w:themeColor="accent6" w:themeShade="80"/>
            <w:szCs w:val="21"/>
          </w:rPr>
          <w:t>の成果でもあり、</w:t>
        </w:r>
      </w:ins>
      <w:del w:id="109" w:author="htanaka" w:date="2016-05-28T00:02:00Z"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VOXELで立体を表現しているため</w:delText>
        </w:r>
        <w:r w:rsidR="004327DC" w:rsidRPr="00551E5A" w:rsidDel="00F264BA">
          <w:rPr>
            <w:rFonts w:ascii="HG丸ｺﾞｼｯｸM-PRO" w:eastAsia="HG丸ｺﾞｼｯｸM-PRO" w:hint="eastAsia"/>
            <w:color w:val="0000FF"/>
          </w:rPr>
          <w:delText>、</w:delText>
        </w:r>
        <w:r w:rsidR="001E498C" w:rsidRPr="00551E5A" w:rsidDel="00F264BA">
          <w:rPr>
            <w:rFonts w:ascii="HG丸ｺﾞｼｯｸM-PRO" w:eastAsia="HG丸ｺﾞｼｯｸM-PRO" w:hint="eastAsia"/>
            <w:color w:val="0000FF"/>
          </w:rPr>
          <w:delText>データ</w:delText>
        </w:r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編集も容易になると考えており</w:delText>
        </w:r>
        <w:r w:rsidR="004327DC" w:rsidRPr="00551E5A" w:rsidDel="00F264BA">
          <w:rPr>
            <w:rFonts w:ascii="HG丸ｺﾞｼｯｸM-PRO" w:eastAsia="HG丸ｺﾞｼｯｸM-PRO" w:hint="eastAsia"/>
            <w:color w:val="0000FF"/>
          </w:rPr>
          <w:delText>、</w:delText>
        </w:r>
      </w:del>
      <w:r w:rsidR="004856B0" w:rsidRPr="00551E5A">
        <w:rPr>
          <w:rFonts w:ascii="HG丸ｺﾞｼｯｸM-PRO" w:eastAsia="HG丸ｺﾞｼｯｸM-PRO" w:hint="eastAsia"/>
          <w:color w:val="0000FF"/>
        </w:rPr>
        <w:t>今後</w:t>
      </w:r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r w:rsidR="004856B0" w:rsidRPr="00551E5A">
        <w:rPr>
          <w:rFonts w:ascii="HG丸ｺﾞｼｯｸM-PRO" w:eastAsia="HG丸ｺﾞｼｯｸM-PRO" w:hint="eastAsia"/>
          <w:color w:val="0000FF"/>
        </w:rPr>
        <w:t>3Dプリ</w:t>
      </w:r>
      <w:r w:rsidR="00551E5A">
        <w:rPr>
          <w:rFonts w:ascii="HG丸ｺﾞｼｯｸM-PRO" w:eastAsia="HG丸ｺﾞｼｯｸM-PRO" w:hint="eastAsia"/>
          <w:color w:val="0000FF"/>
        </w:rPr>
        <w:t>ンタを活用して個人の嗜好や身体的特徴に併せた</w:t>
      </w:r>
      <w:r w:rsidR="004856B0" w:rsidRPr="00551E5A">
        <w:rPr>
          <w:rFonts w:ascii="HG丸ｺﾞｼｯｸM-PRO" w:eastAsia="HG丸ｺﾞｼｯｸM-PRO" w:hint="eastAsia"/>
          <w:color w:val="0000FF"/>
        </w:rPr>
        <w:t>カス</w:t>
      </w:r>
      <w:ins w:id="110" w:author="htanaka" w:date="2016-05-28T00:02:00Z">
        <w:r>
          <w:rPr>
            <w:rFonts w:ascii="HG丸ｺﾞｼｯｸM-PRO" w:eastAsia="HG丸ｺﾞｼｯｸM-PRO" w:hint="eastAsia"/>
            <w:color w:val="0000FF"/>
          </w:rPr>
          <w:t>タ</w:t>
        </w:r>
      </w:ins>
      <w:del w:id="111" w:author="htanaka" w:date="2016-05-28T00:02:00Z"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ト</w:delText>
        </w:r>
      </w:del>
      <w:r w:rsidR="004856B0" w:rsidRPr="00551E5A">
        <w:rPr>
          <w:rFonts w:ascii="HG丸ｺﾞｼｯｸM-PRO" w:eastAsia="HG丸ｺﾞｼｯｸM-PRO" w:hint="eastAsia"/>
          <w:color w:val="0000FF"/>
        </w:rPr>
        <w:t>マイズを必要としている人</w:t>
      </w:r>
      <w:ins w:id="112" w:author="htanaka" w:date="2016-05-28T00:02:00Z">
        <w:r>
          <w:rPr>
            <w:rFonts w:ascii="HG丸ｺﾞｼｯｸM-PRO" w:eastAsia="HG丸ｺﾞｼｯｸM-PRO" w:hint="eastAsia"/>
            <w:color w:val="0000FF"/>
          </w:rPr>
          <w:t>へむけての社会実装も進めていきます</w:t>
        </w:r>
      </w:ins>
      <w:del w:id="113" w:author="htanaka" w:date="2016-05-28T00:02:00Z"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が</w:delText>
        </w:r>
        <w:r w:rsidR="00551E5A" w:rsidDel="00F264BA">
          <w:rPr>
            <w:rFonts w:ascii="HG丸ｺﾞｼｯｸM-PRO" w:eastAsia="HG丸ｺﾞｼｯｸM-PRO" w:hint="eastAsia"/>
            <w:color w:val="0000FF"/>
          </w:rPr>
          <w:delText>、自分で</w:delText>
        </w:r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3Dモデル</w:delText>
        </w:r>
        <w:r w:rsidR="001E498C" w:rsidRPr="00551E5A" w:rsidDel="00F264BA">
          <w:rPr>
            <w:rFonts w:ascii="HG丸ｺﾞｼｯｸM-PRO" w:eastAsia="HG丸ｺﾞｼｯｸM-PRO" w:hint="eastAsia"/>
            <w:color w:val="0000FF"/>
          </w:rPr>
          <w:delText>を</w:delText>
        </w:r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設計</w:delText>
        </w:r>
        <w:r w:rsidR="00245FBB" w:rsidDel="00F264BA">
          <w:rPr>
            <w:rFonts w:ascii="HG丸ｺﾞｼｯｸM-PRO" w:eastAsia="HG丸ｺﾞｼｯｸM-PRO" w:hint="eastAsia"/>
            <w:color w:val="0000FF"/>
          </w:rPr>
          <w:delText>、</w:delText>
        </w:r>
        <w:r w:rsidR="00551E5A" w:rsidDel="00F264BA">
          <w:rPr>
            <w:rFonts w:ascii="HG丸ｺﾞｼｯｸM-PRO" w:eastAsia="HG丸ｺﾞｼｯｸM-PRO" w:hint="eastAsia"/>
            <w:color w:val="0000FF"/>
          </w:rPr>
          <w:delText>加工</w:delText>
        </w:r>
        <w:r w:rsidR="004856B0" w:rsidRPr="00551E5A" w:rsidDel="00F264BA">
          <w:rPr>
            <w:rFonts w:ascii="HG丸ｺﾞｼｯｸM-PRO" w:eastAsia="HG丸ｺﾞｼｯｸM-PRO" w:hint="eastAsia"/>
            <w:color w:val="0000FF"/>
          </w:rPr>
          <w:delText>できる環境</w:delText>
        </w:r>
        <w:r w:rsidR="00551E5A" w:rsidDel="00F264BA">
          <w:rPr>
            <w:rFonts w:ascii="HG丸ｺﾞｼｯｸM-PRO" w:eastAsia="HG丸ｺﾞｼｯｸM-PRO" w:hint="eastAsia"/>
            <w:color w:val="0000FF"/>
          </w:rPr>
          <w:delText>が広がって行くことを期待します</w:delText>
        </w:r>
      </w:del>
      <w:r w:rsidR="00245FBB">
        <w:rPr>
          <w:rFonts w:ascii="HG丸ｺﾞｼｯｸM-PRO" w:eastAsia="HG丸ｺﾞｼｯｸM-PRO" w:hint="eastAsia"/>
          <w:color w:val="0000FF"/>
        </w:rPr>
        <w:t>。</w:t>
      </w:r>
    </w:p>
    <w:p w:rsidR="00FF0B0B" w:rsidRPr="00551E5A" w:rsidRDefault="00AF23E6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0000FF"/>
        </w:rPr>
      </w:pPr>
      <w:r w:rsidRPr="00551E5A">
        <w:rPr>
          <w:rFonts w:ascii="HG丸ｺﾞｼｯｸM-PRO" w:eastAsia="HG丸ｺﾞｼｯｸM-PRO" w:hint="eastAsia"/>
          <w:color w:val="0000FF"/>
        </w:rPr>
        <w:t>富士ゼロックスは</w:t>
      </w:r>
      <w:r w:rsidR="00551E5A">
        <w:rPr>
          <w:rFonts w:ascii="HG丸ｺﾞｼｯｸM-PRO" w:eastAsia="HG丸ｺﾞｼｯｸM-PRO" w:hint="eastAsia"/>
          <w:color w:val="0000FF"/>
        </w:rPr>
        <w:t>これまで2次元のドキュメントや画像データのワークグローにおいて</w:t>
      </w:r>
      <w:r w:rsidR="00245FBB">
        <w:rPr>
          <w:rFonts w:ascii="HG丸ｺﾞｼｯｸM-PRO" w:eastAsia="HG丸ｺﾞｼｯｸM-PRO" w:hint="eastAsia"/>
          <w:color w:val="0000FF"/>
        </w:rPr>
        <w:t>、</w:t>
      </w:r>
      <w:r w:rsidR="00551E5A">
        <w:rPr>
          <w:rFonts w:ascii="HG丸ｺﾞｼｯｸM-PRO" w:eastAsia="HG丸ｺﾞｼｯｸM-PRO" w:hint="eastAsia"/>
          <w:color w:val="0000FF"/>
        </w:rPr>
        <w:t>課題を解決し価値を提供</w:t>
      </w:r>
      <w:r w:rsidR="005055BF">
        <w:rPr>
          <w:rFonts w:ascii="HG丸ｺﾞｼｯｸM-PRO" w:eastAsia="HG丸ｺﾞｼｯｸM-PRO" w:hint="eastAsia"/>
          <w:color w:val="0000FF"/>
        </w:rPr>
        <w:t>してきました</w:t>
      </w:r>
      <w:r w:rsidR="00245FBB">
        <w:rPr>
          <w:rFonts w:ascii="HG丸ｺﾞｼｯｸM-PRO" w:eastAsia="HG丸ｺﾞｼｯｸM-PRO" w:hint="eastAsia"/>
          <w:color w:val="0000FF"/>
        </w:rPr>
        <w:t>。</w:t>
      </w:r>
      <w:r w:rsidR="00551E5A">
        <w:rPr>
          <w:rFonts w:ascii="HG丸ｺﾞｼｯｸM-PRO" w:eastAsia="HG丸ｺﾞｼｯｸM-PRO" w:hint="eastAsia"/>
          <w:color w:val="0000FF"/>
        </w:rPr>
        <w:t>今後</w:t>
      </w:r>
      <w:r w:rsidR="00245FBB">
        <w:rPr>
          <w:rFonts w:ascii="HG丸ｺﾞｼｯｸM-PRO" w:eastAsia="HG丸ｺﾞｼｯｸM-PRO" w:hint="eastAsia"/>
          <w:color w:val="0000FF"/>
        </w:rPr>
        <w:t>、</w:t>
      </w:r>
      <w:r w:rsidRPr="00551E5A">
        <w:rPr>
          <w:rFonts w:ascii="HG丸ｺﾞｼｯｸM-PRO" w:eastAsia="HG丸ｺﾞｼｯｸM-PRO" w:hint="eastAsia"/>
          <w:color w:val="0000FF"/>
        </w:rPr>
        <w:t>fav</w:t>
      </w:r>
      <w:ins w:id="114" w:author="htanaka" w:date="2016-05-28T00:02:00Z">
        <w:r w:rsidR="00F264BA">
          <w:rPr>
            <w:rFonts w:ascii="HG丸ｺﾞｼｯｸM-PRO" w:eastAsia="HG丸ｺﾞｼｯｸM-PRO" w:hint="eastAsia"/>
            <w:color w:val="0000FF"/>
          </w:rPr>
          <w:t>を基点として</w:t>
        </w:r>
      </w:ins>
      <w:del w:id="115" w:author="htanaka" w:date="2016-05-28T00:02:00Z">
        <w:r w:rsidR="005055BF" w:rsidDel="00F264BA">
          <w:rPr>
            <w:rFonts w:ascii="HG丸ｺﾞｼｯｸM-PRO" w:eastAsia="HG丸ｺﾞｼｯｸM-PRO" w:hint="eastAsia"/>
            <w:color w:val="0000FF"/>
          </w:rPr>
          <w:delText>に</w:delText>
        </w:r>
        <w:r w:rsidRPr="00551E5A" w:rsidDel="00F264BA">
          <w:rPr>
            <w:rFonts w:ascii="HG丸ｺﾞｼｯｸM-PRO" w:eastAsia="HG丸ｺﾞｼｯｸM-PRO" w:hint="eastAsia"/>
            <w:color w:val="0000FF"/>
          </w:rPr>
          <w:delText>より</w:delText>
        </w:r>
      </w:del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del w:id="116" w:author="htanaka" w:date="2016-05-28T00:02:00Z">
        <w:r w:rsidRPr="00551E5A" w:rsidDel="00F264BA">
          <w:rPr>
            <w:rFonts w:ascii="HG丸ｺﾞｼｯｸM-PRO" w:eastAsia="HG丸ｺﾞｼｯｸM-PRO" w:hint="eastAsia"/>
            <w:color w:val="0000FF"/>
          </w:rPr>
          <w:delText>現在の入力から</w:delText>
        </w:r>
      </w:del>
      <w:del w:id="117" w:author="htanaka" w:date="2016-05-28T00:03:00Z">
        <w:r w:rsidRPr="00551E5A" w:rsidDel="00F264BA">
          <w:rPr>
            <w:rFonts w:ascii="HG丸ｺﾞｼｯｸM-PRO" w:eastAsia="HG丸ｺﾞｼｯｸM-PRO" w:hint="eastAsia"/>
            <w:color w:val="0000FF"/>
          </w:rPr>
          <w:delText>3Dプリンタへの</w:delText>
        </w:r>
      </w:del>
      <w:r w:rsidRPr="00551E5A">
        <w:rPr>
          <w:rFonts w:ascii="HG丸ｺﾞｼｯｸM-PRO" w:eastAsia="HG丸ｺﾞｼｯｸM-PRO" w:hint="eastAsia"/>
          <w:color w:val="0000FF"/>
        </w:rPr>
        <w:t>3Dデータワークフローや</w:t>
      </w:r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r w:rsidRPr="00551E5A">
        <w:rPr>
          <w:rFonts w:ascii="HG丸ｺﾞｼｯｸM-PRO" w:eastAsia="HG丸ｺﾞｼｯｸM-PRO" w:hint="eastAsia"/>
          <w:color w:val="0000FF"/>
        </w:rPr>
        <w:t>3D</w:t>
      </w:r>
      <w:r w:rsidR="005055BF">
        <w:rPr>
          <w:rFonts w:ascii="HG丸ｺﾞｼｯｸM-PRO" w:eastAsia="HG丸ｺﾞｼｯｸM-PRO" w:hint="eastAsia"/>
          <w:color w:val="0000FF"/>
        </w:rPr>
        <w:t>データ編集における</w:t>
      </w:r>
      <w:r w:rsidRPr="00551E5A">
        <w:rPr>
          <w:rFonts w:ascii="HG丸ｺﾞｼｯｸM-PRO" w:eastAsia="HG丸ｺﾞｼｯｸM-PRO" w:hint="eastAsia"/>
          <w:color w:val="0000FF"/>
        </w:rPr>
        <w:t>種々の課題を解決し</w:t>
      </w:r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r w:rsidRPr="00551E5A">
        <w:rPr>
          <w:rFonts w:ascii="HG丸ｺﾞｼｯｸM-PRO" w:eastAsia="HG丸ｺﾞｼｯｸM-PRO" w:hint="eastAsia"/>
          <w:color w:val="0000FF"/>
        </w:rPr>
        <w:t>3Dプリンタの活用を高めるとともに</w:t>
      </w:r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r w:rsidRPr="00551E5A">
        <w:rPr>
          <w:rFonts w:ascii="HG丸ｺﾞｼｯｸM-PRO" w:eastAsia="HG丸ｺﾞｼｯｸM-PRO" w:hint="eastAsia"/>
          <w:color w:val="0000FF"/>
        </w:rPr>
        <w:t>誰でも気軽に3Dデータを扱い</w:t>
      </w:r>
      <w:r w:rsidR="004327DC" w:rsidRPr="00551E5A">
        <w:rPr>
          <w:rFonts w:ascii="HG丸ｺﾞｼｯｸM-PRO" w:eastAsia="HG丸ｺﾞｼｯｸM-PRO" w:hint="eastAsia"/>
          <w:color w:val="0000FF"/>
        </w:rPr>
        <w:t>、</w:t>
      </w:r>
      <w:r w:rsidRPr="00551E5A">
        <w:rPr>
          <w:rFonts w:ascii="HG丸ｺﾞｼｯｸM-PRO" w:eastAsia="HG丸ｺﾞｼｯｸM-PRO" w:hint="eastAsia"/>
          <w:color w:val="0000FF"/>
        </w:rPr>
        <w:t>自分に必要な3Dデータを作成できる世界を築いて行きたいと考えています</w:t>
      </w:r>
      <w:r w:rsidR="004327DC" w:rsidRPr="00551E5A">
        <w:rPr>
          <w:rFonts w:ascii="HG丸ｺﾞｼｯｸM-PRO" w:eastAsia="HG丸ｺﾞｼｯｸM-PRO" w:hint="eastAsia"/>
          <w:color w:val="0000FF"/>
        </w:rPr>
        <w:t>。</w:t>
      </w:r>
    </w:p>
    <w:p w:rsidR="00FF0B0B" w:rsidRPr="00B201A6" w:rsidRDefault="00FF0B0B" w:rsidP="00FF0B0B">
      <w:pPr>
        <w:pStyle w:val="afd"/>
        <w:spacing w:line="300" w:lineRule="exact"/>
        <w:ind w:leftChars="0" w:left="0"/>
        <w:rPr>
          <w:rFonts w:ascii="HG丸ｺﾞｼｯｸM-PRO" w:eastAsia="HG丸ｺﾞｼｯｸM-PRO"/>
          <w:color w:val="000000"/>
          <w:sz w:val="16"/>
        </w:rPr>
      </w:pPr>
      <w:r w:rsidRPr="00B201A6">
        <w:rPr>
          <w:rFonts w:ascii="HG丸ｺﾞｼｯｸM-PRO" w:eastAsia="HG丸ｺﾞｼｯｸM-PRO" w:hint="eastAsia"/>
          <w:color w:val="000000"/>
          <w:sz w:val="16"/>
        </w:rPr>
        <w:t>注</w:t>
      </w:r>
      <w:r w:rsidR="00B11784">
        <w:rPr>
          <w:rFonts w:ascii="HG丸ｺﾞｼｯｸM-PRO" w:eastAsia="HG丸ｺﾞｼｯｸM-PRO" w:hint="eastAsia"/>
          <w:color w:val="000000"/>
          <w:sz w:val="16"/>
        </w:rPr>
        <w:t>1</w:t>
      </w:r>
      <w:r w:rsidR="00BD7C24">
        <w:rPr>
          <w:rFonts w:ascii="HG丸ｺﾞｼｯｸM-PRO" w:eastAsia="HG丸ｺﾞｼｯｸM-PRO" w:hint="eastAsia"/>
          <w:color w:val="000000"/>
          <w:sz w:val="16"/>
        </w:rPr>
        <w:t>：COIサイト</w:t>
      </w:r>
    </w:p>
    <w:p w:rsidR="00FF0B0B" w:rsidRPr="00B201A6" w:rsidRDefault="00BD7C24" w:rsidP="00FF0B0B">
      <w:pPr>
        <w:spacing w:line="300" w:lineRule="exact"/>
        <w:rPr>
          <w:rFonts w:ascii="HG丸ｺﾞｼｯｸM-PRO" w:eastAsia="HG丸ｺﾞｼｯｸM-PRO"/>
          <w:color w:val="000000"/>
          <w:sz w:val="16"/>
        </w:rPr>
      </w:pPr>
      <w:r>
        <w:rPr>
          <w:rFonts w:ascii="HG丸ｺﾞｼｯｸM-PRO" w:eastAsia="HG丸ｺﾞｼｯｸM-PRO" w:hint="eastAsia"/>
          <w:color w:val="000000"/>
          <w:sz w:val="16"/>
        </w:rPr>
        <w:t>http://</w:t>
      </w:r>
    </w:p>
    <w:p w:rsidR="00BD7C24" w:rsidRPr="00B201A6" w:rsidRDefault="00BD7C24" w:rsidP="00BD7C24">
      <w:pPr>
        <w:pStyle w:val="afd"/>
        <w:spacing w:line="300" w:lineRule="exact"/>
        <w:ind w:leftChars="0" w:left="0"/>
        <w:rPr>
          <w:rFonts w:ascii="HG丸ｺﾞｼｯｸM-PRO" w:eastAsia="HG丸ｺﾞｼｯｸM-PRO"/>
          <w:color w:val="000000"/>
          <w:sz w:val="16"/>
        </w:rPr>
      </w:pPr>
      <w:r w:rsidRPr="00B201A6">
        <w:rPr>
          <w:rFonts w:ascii="HG丸ｺﾞｼｯｸM-PRO" w:eastAsia="HG丸ｺﾞｼｯｸM-PRO" w:hint="eastAsia"/>
          <w:color w:val="000000"/>
          <w:sz w:val="16"/>
        </w:rPr>
        <w:t>注</w:t>
      </w:r>
      <w:r w:rsidR="007B1AC3">
        <w:rPr>
          <w:rFonts w:ascii="HG丸ｺﾞｼｯｸM-PRO" w:eastAsia="HG丸ｺﾞｼｯｸM-PRO" w:hint="eastAsia"/>
          <w:color w:val="000000"/>
          <w:sz w:val="16"/>
        </w:rPr>
        <w:t>2</w:t>
      </w:r>
      <w:r>
        <w:rPr>
          <w:rFonts w:ascii="HG丸ｺﾞｼｯｸM-PRO" w:eastAsia="HG丸ｺﾞｼｯｸM-PRO" w:hint="eastAsia"/>
          <w:color w:val="000000"/>
          <w:sz w:val="16"/>
        </w:rPr>
        <w:t>：コンソーシアムサイト</w:t>
      </w:r>
    </w:p>
    <w:p w:rsidR="00BD7C24" w:rsidRPr="00B201A6" w:rsidRDefault="00BD7C24" w:rsidP="00BD7C24">
      <w:pPr>
        <w:spacing w:line="300" w:lineRule="exact"/>
        <w:rPr>
          <w:rFonts w:ascii="HG丸ｺﾞｼｯｸM-PRO" w:eastAsia="HG丸ｺﾞｼｯｸM-PRO"/>
          <w:color w:val="000000"/>
          <w:sz w:val="16"/>
        </w:rPr>
      </w:pPr>
      <w:r>
        <w:rPr>
          <w:rFonts w:ascii="HG丸ｺﾞｼｯｸM-PRO" w:eastAsia="HG丸ｺﾞｼｯｸM-PRO" w:hint="eastAsia"/>
          <w:color w:val="000000"/>
          <w:sz w:val="16"/>
        </w:rPr>
        <w:t>http://</w:t>
      </w:r>
    </w:p>
    <w:p w:rsidR="00BD7C24" w:rsidRPr="00B201A6" w:rsidRDefault="00BD7C24" w:rsidP="00BD7C24">
      <w:pPr>
        <w:pStyle w:val="afd"/>
        <w:spacing w:line="300" w:lineRule="exact"/>
        <w:ind w:leftChars="0" w:left="0"/>
        <w:rPr>
          <w:rFonts w:ascii="HG丸ｺﾞｼｯｸM-PRO" w:eastAsia="HG丸ｺﾞｼｯｸM-PRO"/>
          <w:color w:val="000000"/>
          <w:sz w:val="16"/>
        </w:rPr>
      </w:pPr>
      <w:r w:rsidRPr="00B201A6">
        <w:rPr>
          <w:rFonts w:ascii="HG丸ｺﾞｼｯｸM-PRO" w:eastAsia="HG丸ｺﾞｼｯｸM-PRO" w:hint="eastAsia"/>
          <w:color w:val="000000"/>
          <w:sz w:val="16"/>
        </w:rPr>
        <w:t>注</w:t>
      </w:r>
      <w:r>
        <w:rPr>
          <w:rFonts w:ascii="HG丸ｺﾞｼｯｸM-PRO" w:eastAsia="HG丸ｺﾞｼｯｸM-PRO" w:hint="eastAsia"/>
          <w:color w:val="000000"/>
          <w:sz w:val="16"/>
        </w:rPr>
        <w:t>3：富士ゼロックス技術紹介サイト</w:t>
      </w:r>
    </w:p>
    <w:p w:rsidR="00BD7C24" w:rsidRPr="00B201A6" w:rsidRDefault="00BD7C24" w:rsidP="00BD7C24">
      <w:pPr>
        <w:spacing w:line="300" w:lineRule="exact"/>
        <w:rPr>
          <w:rFonts w:ascii="HG丸ｺﾞｼｯｸM-PRO" w:eastAsia="HG丸ｺﾞｼｯｸM-PRO"/>
          <w:color w:val="000000"/>
          <w:sz w:val="16"/>
        </w:rPr>
      </w:pPr>
      <w:r>
        <w:rPr>
          <w:rFonts w:ascii="HG丸ｺﾞｼｯｸM-PRO" w:eastAsia="HG丸ｺﾞｼｯｸM-PRO" w:hint="eastAsia"/>
          <w:color w:val="000000"/>
          <w:sz w:val="16"/>
        </w:rPr>
        <w:t>http://</w:t>
      </w:r>
    </w:p>
    <w:p w:rsidR="00E95C13" w:rsidRPr="00BD7C24" w:rsidRDefault="00E95C13" w:rsidP="009E6F10">
      <w:pPr>
        <w:pStyle w:val="ad"/>
        <w:rPr>
          <w:rFonts w:ascii="HG丸ｺﾞｼｯｸM-PRO" w:eastAsia="HG丸ｺﾞｼｯｸM-PRO" w:hAnsi="Century" w:cs="Times New Roman"/>
          <w:color w:val="000000"/>
          <w:kern w:val="0"/>
          <w:szCs w:val="20"/>
        </w:rPr>
      </w:pPr>
    </w:p>
    <w:p w:rsidR="00FF0B0B" w:rsidRDefault="00FF0B0B" w:rsidP="00853B5D">
      <w:pPr>
        <w:pStyle w:val="ad"/>
        <w:rPr>
          <w:rFonts w:ascii="HG丸ｺﾞｼｯｸM-PRO" w:eastAsia="HG丸ｺﾞｼｯｸM-PRO" w:hAnsi="Century" w:cs="Times New Roman"/>
          <w:color w:val="000000"/>
          <w:kern w:val="0"/>
          <w:szCs w:val="20"/>
        </w:rPr>
      </w:pPr>
    </w:p>
    <w:p w:rsidR="00853B5D" w:rsidRDefault="00D44394" w:rsidP="00853B5D">
      <w:pPr>
        <w:pStyle w:val="ad"/>
        <w:rPr>
          <w:rFonts w:ascii="HG丸ｺﾞｼｯｸM-PRO" w:eastAsia="HG丸ｺﾞｼｯｸM-PRO" w:hAnsi="HG丸ｺﾞｼｯｸM-PRO" w:cs="Times New Roman"/>
          <w:color w:val="000000"/>
          <w:kern w:val="0"/>
          <w:szCs w:val="20"/>
        </w:rPr>
      </w:pPr>
      <w:r>
        <w:rPr>
          <w:rFonts w:ascii="HG丸ｺﾞｼｯｸM-PRO" w:eastAsia="HG丸ｺﾞｼｯｸM-PRO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1001395</wp:posOffset>
                </wp:positionH>
                <wp:positionV relativeFrom="paragraph">
                  <wp:posOffset>179070</wp:posOffset>
                </wp:positionV>
                <wp:extent cx="3494405" cy="328930"/>
                <wp:effectExtent l="0" t="0" r="4445" b="0"/>
                <wp:wrapNone/>
                <wp:docPr id="2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4405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C58FC" w:rsidRPr="006C58FC" w:rsidRDefault="006C58FC" w:rsidP="006C58FC">
                            <w:pPr>
                              <w:jc w:val="center"/>
                              <w:rPr>
                                <w:rFonts w:ascii="HG丸ｺﾞｼｯｸM-PRO" w:eastAsia="HG丸ｺﾞｼｯｸM-PRO" w:hAnsi="HG丸ｺﾞｼｯｸM-PRO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C58FC">
                              <w:rPr>
                                <w:rFonts w:ascii="HG丸ｺﾞｼｯｸM-PRO" w:eastAsia="HG丸ｺﾞｼｯｸM-PRO" w:hAnsi="HG丸ｺﾞｼｯｸM-PRO" w:hint="eastAsia"/>
                                <w:color w:val="FF0000"/>
                                <w:sz w:val="28"/>
                                <w:szCs w:val="28"/>
                              </w:rPr>
                              <w:t>代表図については</w:t>
                            </w:r>
                            <w:r w:rsidR="00245FBB">
                              <w:rPr>
                                <w:rFonts w:ascii="HG丸ｺﾞｼｯｸM-PRO" w:eastAsia="HG丸ｺﾞｼｯｸM-PRO" w:hAnsi="HG丸ｺﾞｼｯｸM-PRO" w:hint="eastAsia"/>
                                <w:color w:val="FF0000"/>
                                <w:sz w:val="28"/>
                                <w:szCs w:val="28"/>
                              </w:rPr>
                              <w:t>、</w:t>
                            </w:r>
                            <w:r w:rsidRPr="006C58FC">
                              <w:rPr>
                                <w:rFonts w:ascii="HG丸ｺﾞｼｯｸM-PRO" w:eastAsia="HG丸ｺﾞｼｯｸM-PRO" w:hAnsi="HG丸ｺﾞｼｯｸM-PRO" w:hint="eastAsia"/>
                                <w:color w:val="FF0000"/>
                                <w:sz w:val="28"/>
                                <w:szCs w:val="28"/>
                              </w:rPr>
                              <w:t>何を掲載するか精査中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7" type="#_x0000_t202" style="position:absolute;margin-left:78.85pt;margin-top:14.1pt;width:275.15pt;height:2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" filled="f" stroked="f">
                <v:textbox>
                  <w:txbxContent>
                    <w:p w:rsidR="006C58FC" w:rsidRPr="006C58FC" w:rsidRDefault="006C58FC" w:rsidP="006C58FC">
                      <w:pPr>
                        <w:jc w:val="center"/>
                        <w:rPr>
                          <w:rFonts w:ascii="HG丸ｺﾞｼｯｸM-PRO" w:eastAsia="HG丸ｺﾞｼｯｸM-PRO" w:hAnsi="HG丸ｺﾞｼｯｸM-PRO"/>
                          <w:color w:val="FF0000"/>
                          <w:sz w:val="28"/>
                          <w:szCs w:val="28"/>
                        </w:rPr>
                      </w:pPr>
                      <w:r w:rsidRPr="006C58FC">
                        <w:rPr>
                          <w:rFonts w:ascii="HG丸ｺﾞｼｯｸM-PRO" w:eastAsia="HG丸ｺﾞｼｯｸM-PRO" w:hAnsi="HG丸ｺﾞｼｯｸM-PRO" w:hint="eastAsia"/>
                          <w:color w:val="FF0000"/>
                          <w:sz w:val="28"/>
                          <w:szCs w:val="28"/>
                        </w:rPr>
                        <w:t>代表図については</w:t>
                      </w:r>
                      <w:r w:rsidR="00245FBB">
                        <w:rPr>
                          <w:rFonts w:ascii="HG丸ｺﾞｼｯｸM-PRO" w:eastAsia="HG丸ｺﾞｼｯｸM-PRO" w:hAnsi="HG丸ｺﾞｼｯｸM-PRO" w:hint="eastAsia"/>
                          <w:color w:val="FF0000"/>
                          <w:sz w:val="28"/>
                          <w:szCs w:val="28"/>
                        </w:rPr>
                        <w:t>、</w:t>
                      </w:r>
                      <w:r w:rsidRPr="006C58FC">
                        <w:rPr>
                          <w:rFonts w:ascii="HG丸ｺﾞｼｯｸM-PRO" w:eastAsia="HG丸ｺﾞｼｯｸM-PRO" w:hAnsi="HG丸ｺﾞｼｯｸM-PRO" w:hint="eastAsia"/>
                          <w:color w:val="FF0000"/>
                          <w:sz w:val="28"/>
                          <w:szCs w:val="28"/>
                        </w:rPr>
                        <w:t>何を掲載するか精査中</w:t>
                      </w:r>
                    </w:p>
                  </w:txbxContent>
                </v:textbox>
              </v:shape>
            </w:pict>
          </mc:Fallback>
        </mc:AlternateContent>
      </w:r>
      <w:r w:rsidR="00A443DF" w:rsidRPr="00B201A6">
        <w:rPr>
          <w:rFonts w:ascii="HG丸ｺﾞｼｯｸM-PRO" w:eastAsia="HG丸ｺﾞｼｯｸM-PRO" w:hAnsi="HG丸ｺﾞｼｯｸM-PRO" w:cs="Times New Roman" w:hint="eastAsia"/>
          <w:color w:val="000000"/>
          <w:kern w:val="0"/>
          <w:szCs w:val="20"/>
        </w:rPr>
        <w:t>概要図</w:t>
      </w:r>
    </w:p>
    <w:p w:rsidR="00504676" w:rsidRPr="00B201A6" w:rsidRDefault="00D44394" w:rsidP="0093378F">
      <w:pPr>
        <w:pStyle w:val="ad"/>
        <w:rPr>
          <w:color w:val="000000"/>
        </w:rPr>
      </w:pPr>
      <w:r>
        <w:rPr>
          <w:rFonts w:ascii="HG丸ｺﾞｼｯｸM-PRO" w:eastAsia="HG丸ｺﾞｼｯｸM-PRO" w:hAnsi="HG丸ｺﾞｼｯｸM-PRO" w:cs="Times New Roman"/>
          <w:noProof/>
          <w:color w:val="000000"/>
          <w:kern w:val="0"/>
          <w:szCs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166370</wp:posOffset>
                </wp:positionH>
                <wp:positionV relativeFrom="paragraph">
                  <wp:posOffset>319405</wp:posOffset>
                </wp:positionV>
                <wp:extent cx="5255895" cy="2635250"/>
                <wp:effectExtent l="0" t="0" r="1905" b="0"/>
                <wp:wrapTopAndBottom/>
                <wp:docPr id="8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5895" cy="2635250"/>
                          <a:chOff x="1026" y="843"/>
                          <a:chExt cx="9918" cy="4974"/>
                        </a:xfrm>
                      </wpg:grpSpPr>
                      <wps:wsp>
                        <wps:cNvPr id="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026" y="4978"/>
                            <a:ext cx="9918" cy="8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C58FC" w:rsidRPr="00CC5C3D" w:rsidRDefault="006C58FC" w:rsidP="006C58FC">
                              <w:pPr>
                                <w:pStyle w:val="ICJ72FigureCaption"/>
                              </w:pPr>
                              <w:r>
                                <w:rPr>
                                  <w:rFonts w:hint="eastAsia"/>
                                </w:rPr>
                                <w:t>Fig</w:t>
                              </w:r>
                              <w:r w:rsidR="00245FBB">
                                <w:rPr>
                                  <w:rFonts w:hint="eastAsia"/>
                                </w:rPr>
                                <w:t>。</w:t>
                              </w:r>
                              <w:r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(</w:t>
                              </w:r>
                              <w:r w:rsidRPr="00CF3224">
                                <w:t>Low resolution sample for referring clearly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)　</w:t>
                              </w:r>
                              <w:r>
                                <w:t>(a) Usual Meshed-Based with liner distribution of physical properties</w:t>
                              </w:r>
                              <w:r w:rsidR="00245FBB">
                                <w:t>、</w:t>
                              </w:r>
                              <w:r>
                                <w:t xml:space="preserve"> (b)(c) Voxel-Based (Our approach) with arbitrary distributions of physical properties</w:t>
                              </w:r>
                              <w:r w:rsidR="00245FBB">
                                <w:t>、</w:t>
                              </w:r>
                              <w:r>
                                <w:t xml:space="preserve"> (d) Physical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Pr="00F3374D">
                                <w:t>imulati</w:t>
                              </w:r>
                              <w:r>
                                <w:t xml:space="preserve">ng using material </w:t>
                              </w:r>
                              <w:r w:rsidRPr="00F3374D">
                                <w:t>and link (adhesion strength) information</w:t>
                              </w:r>
                              <w:r>
                                <w:t xml:space="preserve"> provided by each voxel attributes</w:t>
                              </w:r>
                              <w:r w:rsidR="00245FBB">
                                <w:t>。</w:t>
                              </w:r>
                              <w:r w:rsidRPr="00F46D9D"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  <w:p w:rsidR="006C58FC" w:rsidRPr="00CC5C3D" w:rsidRDefault="006C58FC" w:rsidP="006C58FC">
                              <w:pPr>
                                <w:pStyle w:val="ICJ72FigureCaption"/>
                              </w:pP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g:grpSp>
                        <wpg:cNvPr id="10" name="Group 5"/>
                        <wpg:cNvGrpSpPr>
                          <a:grpSpLocks/>
                        </wpg:cNvGrpSpPr>
                        <wpg:grpSpPr bwMode="auto">
                          <a:xfrm>
                            <a:off x="1253" y="843"/>
                            <a:ext cx="9556" cy="4272"/>
                            <a:chOff x="1388" y="843"/>
                            <a:chExt cx="9246" cy="4133"/>
                          </a:xfrm>
                        </wpg:grpSpPr>
                        <pic:pic xmlns:pic="http://schemas.openxmlformats.org/drawingml/2006/picture">
                          <pic:nvPicPr>
                            <pic:cNvPr id="11" name="図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23" y="843"/>
                              <a:ext cx="1946" cy="372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図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88" y="843"/>
                              <a:ext cx="1915" cy="368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" name="図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67" y="843"/>
                              <a:ext cx="1965" cy="372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330" y="843"/>
                              <a:ext cx="2304" cy="372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5" name="Group 10"/>
                          <wpg:cNvGrpSpPr>
                            <a:grpSpLocks/>
                          </wpg:cNvGrpSpPr>
                          <wpg:grpSpPr bwMode="auto">
                            <a:xfrm>
                              <a:off x="1604" y="4437"/>
                              <a:ext cx="8626" cy="539"/>
                              <a:chOff x="1604" y="4437"/>
                              <a:chExt cx="8626" cy="539"/>
                            </a:xfrm>
                          </wpg:grpSpPr>
                          <wps:wsp>
                            <wps:cNvPr id="16" name="Text Box 1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4" y="4437"/>
                                <a:ext cx="1430" cy="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6C58FC" w:rsidRPr="0083051F" w:rsidRDefault="006C58FC" w:rsidP="006C58FC">
                                  <w:pPr>
                                    <w:jc w:val="center"/>
                                    <w:rPr>
                                      <w:rFonts w:ascii="MS UI Gothic" w:eastAsia="MS UI Gothic" w:hAnsi="MS UI Gothic"/>
                                      <w:sz w:val="28"/>
                                    </w:rPr>
                                  </w:pP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(a)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  <wps:wsp>
                            <wps:cNvPr id="17" name="Text Box 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20" y="4437"/>
                                <a:ext cx="1314" cy="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6C58FC" w:rsidRPr="0083051F" w:rsidRDefault="006C58FC" w:rsidP="006C58FC">
                                  <w:pPr>
                                    <w:jc w:val="center"/>
                                    <w:rPr>
                                      <w:rFonts w:ascii="MS UI Gothic" w:eastAsia="MS UI Gothic" w:hAnsi="MS UI Gothic"/>
                                      <w:sz w:val="28"/>
                                    </w:rPr>
                                  </w:pP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b</w:t>
                                  </w: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  <wps:wsp>
                            <wps:cNvPr id="18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8" y="4437"/>
                                <a:ext cx="1156" cy="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6C58FC" w:rsidRPr="0083051F" w:rsidRDefault="006C58FC" w:rsidP="006C58FC">
                                  <w:pPr>
                                    <w:jc w:val="center"/>
                                    <w:rPr>
                                      <w:rFonts w:ascii="MS UI Gothic" w:eastAsia="MS UI Gothic" w:hAnsi="MS UI Gothic"/>
                                      <w:sz w:val="28"/>
                                    </w:rPr>
                                  </w:pP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MS UI Gothic" w:eastAsia="MS UI Gothic" w:hAnsi="MS UI Gothic"/>
                                      <w:sz w:val="28"/>
                                    </w:rPr>
                                    <w:t>c)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  <wps:wsp>
                            <wps:cNvPr id="19" name="Text Box 1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2" y="4437"/>
                                <a:ext cx="1138" cy="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6C58FC" w:rsidRPr="0083051F" w:rsidRDefault="006C58FC" w:rsidP="006C58FC">
                                  <w:pPr>
                                    <w:jc w:val="center"/>
                                    <w:rPr>
                                      <w:rFonts w:ascii="MS UI Gothic" w:eastAsia="MS UI Gothic" w:hAnsi="MS UI Gothic"/>
                                      <w:sz w:val="28"/>
                                    </w:rPr>
                                  </w:pP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d</w:t>
                                  </w:r>
                                  <w:r w:rsidRPr="0083051F">
                                    <w:rPr>
                                      <w:rFonts w:ascii="MS UI Gothic" w:eastAsia="MS UI Gothic" w:hAnsi="MS UI Gothic" w:hint="eastAsia"/>
                                      <w:sz w:val="28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8" style="position:absolute;margin-left:13.1pt;margin-top:25.15pt;width:413.85pt;height:207.5pt;z-index:251665408" coordorigin="1026,843" coordsize="9918,4974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">
                <v:shape id="_x0000_s1029" type="#_x0000_t202" style="position:absolute;left:1026;top:4978;width:9918;height: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Z86cAA&#10;AADaAAAADwAAAGRycy9kb3ducmV2LnhtbESPzarCMBSE94LvEI7gTtPrQrQaxSuIuvQH14fm2Fab&#10;k9JEG316I1y4y2FmvmHmy2Aq8aTGlZYV/AwTEMSZ1SXnCs6nzWACwnlkjZVlUvAiB8tFtzPHVNuW&#10;D/Q8+lxECLsUFRTe16mULivIoBvamjh6V9sY9FE2udQNthFuKjlKkrE0WHJcKLCmdUHZ/fgwCvYX&#10;em0nWB3q9e3evkP+u1/poFS/F1YzEJ6C/w//tXdawRS+V+INkI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GZ86cAAAADaAAAADwAAAAAAAAAAAAAAAACYAgAAZHJzL2Rvd25y&#10;ZXYueG1sUEsFBgAAAAAEAAQA9QAAAIUDAAAAAA==&#10;" stroked="f">
                  <v:textbox inset="5.85pt,.7pt,5.85pt,.7pt">
                    <w:txbxContent>
                      <w:p w:rsidR="006C58FC" w:rsidRPr="00CC5C3D" w:rsidRDefault="006C58FC" w:rsidP="006C58FC">
                        <w:pPr>
                          <w:pStyle w:val="ICJ72FigureCaption"/>
                        </w:pPr>
                        <w:r>
                          <w:rPr>
                            <w:rFonts w:hint="eastAsia"/>
                          </w:rPr>
                          <w:t>Fig</w:t>
                        </w:r>
                        <w:r w:rsidR="00245FBB">
                          <w:rPr>
                            <w:rFonts w:hint="eastAsia"/>
                          </w:rPr>
                          <w:t>。</w:t>
                        </w:r>
                        <w:r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 (</w:t>
                        </w:r>
                        <w:r w:rsidRPr="00CF3224">
                          <w:t>Low resolution sample for referring clearly</w:t>
                        </w:r>
                        <w:r>
                          <w:rPr>
                            <w:rFonts w:hint="eastAsia"/>
                          </w:rPr>
                          <w:t xml:space="preserve">)　</w:t>
                        </w:r>
                        <w:r>
                          <w:t>(a) Usual Meshed-Based with liner distribution of physical properties</w:t>
                        </w:r>
                        <w:r w:rsidR="00245FBB">
                          <w:t>、</w:t>
                        </w:r>
                        <w:r>
                          <w:t xml:space="preserve"> (b)(c) Voxel-Based (Our approach) with arbitrary distributions of physical properties</w:t>
                        </w:r>
                        <w:r w:rsidR="00245FBB">
                          <w:t>、</w:t>
                        </w:r>
                        <w:r>
                          <w:t xml:space="preserve"> (d) Physical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 w:rsidRPr="00F3374D">
                          <w:t>imulati</w:t>
                        </w:r>
                        <w:r>
                          <w:t xml:space="preserve">ng using material </w:t>
                        </w:r>
                        <w:r w:rsidRPr="00F3374D">
                          <w:t>and link (adhesion strength) information</w:t>
                        </w:r>
                        <w:r>
                          <w:t xml:space="preserve"> provided by each voxel attributes</w:t>
                        </w:r>
                        <w:r w:rsidR="00245FBB">
                          <w:t>。</w:t>
                        </w:r>
                        <w:r w:rsidRPr="00F46D9D">
                          <w:rPr>
                            <w:rFonts w:hint="eastAsia"/>
                          </w:rPr>
                          <w:t xml:space="preserve"> </w:t>
                        </w:r>
                      </w:p>
                      <w:p w:rsidR="006C58FC" w:rsidRPr="00CC5C3D" w:rsidRDefault="006C58FC" w:rsidP="006C58FC">
                        <w:pPr>
                          <w:pStyle w:val="ICJ72FigureCaption"/>
                        </w:pPr>
                      </w:p>
                    </w:txbxContent>
                  </v:textbox>
                </v:shape>
                <v:group id="Group 5" o:spid="_x0000_s1030" style="position:absolute;left:1253;top:843;width:9556;height:4272" coordorigin="1388,843" coordsize="9246,41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図 1" o:spid="_x0000_s1031" type="#_x0000_t75" style="position:absolute;left:4223;top:843;width:1946;height:3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a6WzAAAAA2wAAAA8AAABkcnMvZG93bnJldi54bWxET0trAjEQvgv9D2EKvWlWDyLbjSIWsfTk&#10;i57HzbhZ3Ey2m3Q3/feNIHibj+85xSraRvTU+dqxgukkA0FcOl1zpeB82o4XIHxA1tg4JgV/5GG1&#10;fBkVmGs38IH6Y6hECmGfowITQptL6UtDFv3EtcSJu7rOYkiwq6TucEjhtpGzLJtLizWnBoMtbQyV&#10;t+OvVfDzbehLz2WkS7Ndf8Rh2O/6vVJvr3H9DiJQDE/xw/2p0/wp3H9J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trpbMAAAADbAAAADwAAAAAAAAAAAAAAAACfAgAA&#10;ZHJzL2Rvd25yZXYueG1sUEsFBgAAAAAEAAQA9wAAAIwDAAAAAA==&#10;">
                    <v:imagedata r:id="rId12" o:title=""/>
                  </v:shape>
                  <v:shape id="図 1" o:spid="_x0000_s1032" type="#_x0000_t75" style="position:absolute;left:1388;top:843;width:1915;height: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wSrPCAAAA2wAAAA8AAABkcnMvZG93bnJldi54bWxET0trwkAQvgv9D8sUvOlGIaVEVxGhkD4u&#10;akWPY3ZMgtnZNLsmqb++Kwi9zcf3nPmyN5VoqXGlZQWTcQSCOLO65FzB9+5t9ArCeWSNlWVS8EsO&#10;lounwRwTbTveULv1uQgh7BJUUHhfJ1K6rCCDbmxr4sCdbWPQB9jkUjfYhXBTyWkUvUiDJYeGAmta&#10;F5Rdtlej4Ocj1V+fHB/3t/0mPr1re8DdUanhc7+agfDU+3/xw53qMH8K91/CAXL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MEqzwgAAANsAAAAPAAAAAAAAAAAAAAAAAJ8C&#10;AABkcnMvZG93bnJldi54bWxQSwUGAAAAAAQABAD3AAAAjgMAAAAA&#10;">
                    <v:imagedata r:id="rId13" o:title=""/>
                  </v:shape>
                  <v:shape id="図 1" o:spid="_x0000_s1033" type="#_x0000_t75" style="position:absolute;left:6267;top:843;width:1965;height:3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TEOLDAAAA2wAAAA8AAABkcnMvZG93bnJldi54bWxET0trwkAQvhf6H5YpeKubKkgb3YhtETxI&#10;wVgEb0N28tDsbMiuSfTXu4WCt/n4nrNYDqYWHbWusqzgbRyBIM6srrhQ8Ltfv76DcB5ZY22ZFFzJ&#10;wTJ5flpgrG3PO+pSX4gQwi5GBaX3TSyly0oy6Ma2IQ5cbluDPsC2kLrFPoSbWk6iaCYNVhwaSmzo&#10;q6TsnF6MgtMl76PDdrLvtnxMP3Y/3/hJN6VGL8NqDsLT4B/if/dGh/lT+PslHCCT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1MQ4sMAAADbAAAADwAAAAAAAAAAAAAAAACf&#10;AgAAZHJzL2Rvd25yZXYueG1sUEsFBgAAAAAEAAQA9wAAAI8DAAAAAA==&#10;">
                    <v:imagedata r:id="rId14" o:title=""/>
                  </v:shape>
                  <v:shape id="Picture 9" o:spid="_x0000_s1034" type="#_x0000_t75" style="position:absolute;left:8330;top:843;width:2304;height:3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Tqg/BAAAA2wAAAA8AAABkcnMvZG93bnJldi54bWxET0trwkAQvgv+h2WEXqRu1BAkdRUxWHrx&#10;UB/0Os2OSTA7G7JrTP+9KxS8zcf3nOW6N7XoqHWVZQXTSQSCOLe64kLB6bh7X4BwHlljbZkU/JGD&#10;9Wo4WGKq7Z2/qTv4QoQQdikqKL1vUildXpJBN7ENceAutjXoA2wLqVu8h3BTy1kUJdJgxaGhxIa2&#10;JeXXw80oiPX+s8mSLEtiHp+5/v2p+m6u1Nuo33yA8NT7l/jf/aXD/Biev4QD5O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FTqg/BAAAA2wAAAA8AAAAAAAAAAAAAAAAAnwIA&#10;AGRycy9kb3ducmV2LnhtbFBLBQYAAAAABAAEAPcAAACNAwAAAAA=&#10;">
                    <v:imagedata r:id="rId15" o:title=""/>
                  </v:shape>
                  <v:group id="Group 10" o:spid="_x0000_s1035" style="position:absolute;left:1604;top:4437;width:8626;height:539" coordorigin="1604,4437" coordsize="8626,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  <v:shape id="Text Box 11" o:spid="_x0000_s1036" type="#_x0000_t202" style="position:absolute;left:1604;top:4437;width:1430;height: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AoJ8MA&#10;AADbAAAADwAAAGRycy9kb3ducmV2LnhtbERPTWvCQBC9F/wPywje6kbBINFNiIJaeqnaIj1Os9Mk&#10;NDsbsltN++tdQfA2j/c5y6w3jThT52rLCibjCARxYXXNpYKP983zHITzyBoby6Tgjxxk6eBpiYm2&#10;Fz7Q+ehLEULYJaig8r5NpHRFRQbd2LbEgfu2nUEfYFdK3eElhJtGTqMolgZrDg0VtrSuqPg5/hoF&#10;/7XLd/u3lf9azT630f41dqc8Vmo07PMFCE+9f4jv7hcd5sdw+yUcI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AoJ8MAAADbAAAADwAAAAAAAAAAAAAAAACYAgAAZHJzL2Rv&#10;d25yZXYueG1sUEsFBgAAAAAEAAQA9QAAAIgDAAAAAA==&#10;" filled="f" stroked="f">
                      <v:textbox inset="5.85pt,.7pt,5.85pt,.7pt">
                        <w:txbxContent>
                          <w:p w:rsidR="006C58FC" w:rsidRPr="0083051F" w:rsidRDefault="006C58FC" w:rsidP="006C58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sz w:val="28"/>
                              </w:rPr>
                            </w:pP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(a)</w:t>
                            </w:r>
                          </w:p>
                        </w:txbxContent>
                      </v:textbox>
                    </v:shape>
                    <v:shape id="Text Box 12" o:spid="_x0000_s1037" type="#_x0000_t202" style="position:absolute;left:4420;top:4437;width:1314;height: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yNvMMA&#10;AADbAAAADwAAAGRycy9kb3ducmV2LnhtbERPS2vCQBC+C/6HZYTedNNCo0TXkBT6wItPpMdpdpqE&#10;ZmdDdquxv74rCN7m43vOIu1NI07UudqygsdJBIK4sLrmUsFh/zqegXAeWWNjmRRcyEG6HA4WmGh7&#10;5i2ddr4UIYRdggoq79tESldUZNBNbEscuG/bGfQBdqXUHZ5DuGnkUxTF0mDNoaHCll4qKn52v0bB&#10;X+2y980691/58+dbtFnF7pjFSj2M+mwOwlPv7+Kb+0OH+VO4/hIO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yNvMMAAADbAAAADwAAAAAAAAAAAAAAAACYAgAAZHJzL2Rv&#10;d25yZXYueG1sUEsFBgAAAAAEAAQA9QAAAIgDAAAAAA==&#10;" filled="f" stroked="f">
                      <v:textbox inset="5.85pt,.7pt,5.85pt,.7pt">
                        <w:txbxContent>
                          <w:p w:rsidR="006C58FC" w:rsidRPr="0083051F" w:rsidRDefault="006C58FC" w:rsidP="006C58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sz w:val="28"/>
                              </w:rPr>
                            </w:pP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b</w:t>
                            </w: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)</w:t>
                            </w:r>
                          </w:p>
                        </w:txbxContent>
                      </v:textbox>
                    </v:shape>
                    <v:shape id="Text Box 13" o:spid="_x0000_s1038" type="#_x0000_t202" style="position:absolute;left:6778;top:4437;width:1156;height: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MZzsYA&#10;AADbAAAADwAAAGRycy9kb3ducmV2LnhtbESPT2vCQBDF74V+h2UK3upGoaFEV4mF2tJL/Yd4HLNj&#10;EszOhuyqaT9951DwNsN7895vpvPeNepKXag9GxgNE1DEhbc1lwZ22/fnV1AhIltsPJOBHwownz0+&#10;TDGz/sZrum5iqSSEQ4YGqhjbTOtQVOQwDH1LLNrJdw6jrF2pbYc3CXeNHidJqh3WLA0VtvRWUXHe&#10;XJyB3zrkH6vvRTwuXg7LZPWVhn2eGjN46vMJqEh9vJv/rz+t4Aus/CID6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MZzsYAAADbAAAADwAAAAAAAAAAAAAAAACYAgAAZHJz&#10;L2Rvd25yZXYueG1sUEsFBgAAAAAEAAQA9QAAAIsDAAAAAA==&#10;" filled="f" stroked="f">
                      <v:textbox inset="5.85pt,.7pt,5.85pt,.7pt">
                        <w:txbxContent>
                          <w:p w:rsidR="006C58FC" w:rsidRPr="0083051F" w:rsidRDefault="006C58FC" w:rsidP="006C58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sz w:val="28"/>
                              </w:rPr>
                            </w:pP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MS UI Gothic" w:eastAsia="MS UI Gothic" w:hAnsi="MS UI Gothic"/>
                                <w:sz w:val="28"/>
                              </w:rPr>
                              <w:t>c)</w:t>
                            </w:r>
                          </w:p>
                        </w:txbxContent>
                      </v:textbox>
                    </v:shape>
                    <v:shape id="Text Box 14" o:spid="_x0000_s1039" type="#_x0000_t202" style="position:absolute;left:9092;top:4437;width:1138;height: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+8VcMA&#10;AADbAAAADwAAAGRycy9kb3ducmV2LnhtbERPS2vCQBC+C/6HZYTedNNCg0bXkBT6wItPpMdpdpqE&#10;ZmdDdquxv74rCN7m43vOIu1NI07UudqygsdJBIK4sLrmUsFh/zqegnAeWWNjmRRcyEG6HA4WmGh7&#10;5i2ddr4UIYRdggoq79tESldUZNBNbEscuG/bGfQBdqXUHZ5DuGnkUxTF0mDNoaHCll4qKn52v0bB&#10;X+2y980691/58+dbtFnF7pjFSj2M+mwOwlPv7+Kb+0OH+TO4/hIO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+8VcMAAADbAAAADwAAAAAAAAAAAAAAAACYAgAAZHJzL2Rv&#10;d25yZXYueG1sUEsFBgAAAAAEAAQA9QAAAIgDAAAAAA==&#10;" filled="f" stroked="f">
                      <v:textbox inset="5.85pt,.7pt,5.85pt,.7pt">
                        <w:txbxContent>
                          <w:p w:rsidR="006C58FC" w:rsidRPr="0083051F" w:rsidRDefault="006C58FC" w:rsidP="006C58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sz w:val="28"/>
                              </w:rPr>
                            </w:pP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d</w:t>
                            </w:r>
                            <w:r w:rsidRPr="0083051F">
                              <w:rPr>
                                <w:rFonts w:ascii="MS UI Gothic" w:eastAsia="MS UI Gothic" w:hAnsi="MS UI Gothic" w:hint="eastAsia"/>
                                <w:sz w:val="28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  <w:r>
        <w:rPr>
          <w:rFonts w:ascii="HG丸ｺﾞｼｯｸM-PRO" w:eastAsia="HG丸ｺﾞｼｯｸM-PRO" w:hAnsi="HG丸ｺﾞｼｯｸM-PRO" w:cs="Times New Roman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36195</wp:posOffset>
                </wp:positionV>
                <wp:extent cx="5399405" cy="3167380"/>
                <wp:effectExtent l="0" t="0" r="10795" b="13970"/>
                <wp:wrapSquare wrapText="bothSides"/>
                <wp:docPr id="7" name="角丸四角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9405" cy="3167380"/>
                        </a:xfrm>
                        <a:prstGeom prst="roundRect">
                          <a:avLst>
                            <a:gd name="adj" fmla="val 5063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BE33C3" id="角丸四角形 4" o:spid="_x0000_s1026" style="position:absolute;left:0;text-align:left;margin-left:10.1pt;margin-top:2.85pt;width:425.15pt;height:24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33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" filled="f" strokecolor="#14496a [1604]" strokeweight="1.5pt">
                <v:path arrowok="t"/>
                <w10:wrap type="square"/>
              </v:roundrect>
            </w:pict>
          </mc:Fallback>
        </mc:AlternateContent>
      </w:r>
    </w:p>
    <w:p w:rsidR="008F634F" w:rsidRPr="005055BF" w:rsidRDefault="008F634F" w:rsidP="00030C65">
      <w:pPr>
        <w:spacing w:afterLines="50" w:after="120" w:line="300" w:lineRule="exact"/>
        <w:ind w:firstLine="210"/>
        <w:rPr>
          <w:rFonts w:ascii="HG丸ｺﾞｼｯｸM-PRO" w:eastAsia="HG丸ｺﾞｼｯｸM-PRO"/>
          <w:color w:val="8E417E" w:themeColor="accent6" w:themeShade="80"/>
        </w:rPr>
      </w:pPr>
      <w:r w:rsidRPr="005055BF">
        <w:rPr>
          <w:rFonts w:ascii="HG丸ｺﾞｼｯｸM-PRO" w:eastAsia="HG丸ｺﾞｼｯｸM-PRO" w:hint="eastAsia"/>
          <w:color w:val="8E417E" w:themeColor="accent6" w:themeShade="80"/>
        </w:rPr>
        <w:t>3Dフォーマットfavの構成や利点について</w:t>
      </w:r>
      <w:r w:rsidR="004327DC" w:rsidRPr="005055BF">
        <w:rPr>
          <w:rFonts w:ascii="HG丸ｺﾞｼｯｸM-PRO" w:eastAsia="HG丸ｺﾞｼｯｸM-PRO" w:hint="eastAsia"/>
          <w:color w:val="8E417E" w:themeColor="accent6" w:themeShade="80"/>
        </w:rPr>
        <w:t>、2016年</w:t>
      </w:r>
      <w:r w:rsidRPr="005055BF">
        <w:rPr>
          <w:rFonts w:ascii="HG丸ｺﾞｼｯｸM-PRO" w:eastAsia="HG丸ｺﾞｼｯｸM-PRO" w:hint="eastAsia"/>
          <w:color w:val="8E417E" w:themeColor="accent6" w:themeShade="80"/>
        </w:rPr>
        <w:t>6月に開催された日本画像学会</w:t>
      </w:r>
      <w:bookmarkStart w:id="118" w:name="_GoBack"/>
      <w:bookmarkEnd w:id="118"/>
      <w:r w:rsidRPr="005055BF">
        <w:rPr>
          <w:rFonts w:ascii="HG丸ｺﾞｼｯｸM-PRO" w:eastAsia="HG丸ｺﾞｼｯｸM-PRO" w:hint="eastAsia"/>
          <w:color w:val="8E417E" w:themeColor="accent6" w:themeShade="80"/>
        </w:rPr>
        <w:t>ICJ2016や</w:t>
      </w:r>
      <w:r w:rsidR="004327DC" w:rsidRPr="005055BF">
        <w:rPr>
          <w:rFonts w:ascii="HG丸ｺﾞｼｯｸM-PRO" w:eastAsia="HG丸ｺﾞｼｯｸM-PRO" w:hint="eastAsia"/>
          <w:color w:val="8E417E" w:themeColor="accent6" w:themeShade="80"/>
        </w:rPr>
        <w:t>、</w:t>
      </w:r>
      <w:r w:rsidRPr="005055BF">
        <w:rPr>
          <w:rFonts w:ascii="HG丸ｺﾞｼｯｸM-PRO" w:eastAsia="HG丸ｺﾞｼｯｸM-PRO" w:hint="eastAsia"/>
          <w:color w:val="8E417E" w:themeColor="accent6" w:themeShade="80"/>
        </w:rPr>
        <w:t>9月に開催されるIS&amp;Tの</w:t>
      </w:r>
      <w:r w:rsidRPr="005055BF">
        <w:rPr>
          <w:rFonts w:ascii="HG丸ｺﾞｼｯｸM-PRO" w:eastAsia="HG丸ｺﾞｼｯｸM-PRO"/>
          <w:color w:val="8E417E" w:themeColor="accent6" w:themeShade="80"/>
        </w:rPr>
        <w:t>Printing for Fabrication 2016</w:t>
      </w:r>
      <w:r w:rsidRPr="005055BF">
        <w:rPr>
          <w:rFonts w:ascii="HG丸ｺﾞｼｯｸM-PRO" w:eastAsia="HG丸ｺﾞｼｯｸM-PRO" w:hint="eastAsia"/>
          <w:color w:val="8E417E" w:themeColor="accent6" w:themeShade="80"/>
        </w:rPr>
        <w:t>において</w:t>
      </w:r>
      <w:r w:rsidR="004327DC" w:rsidRPr="005055BF">
        <w:rPr>
          <w:rFonts w:ascii="HG丸ｺﾞｼｯｸM-PRO" w:eastAsia="HG丸ｺﾞｼｯｸM-PRO" w:hint="eastAsia"/>
          <w:color w:val="8E417E" w:themeColor="accent6" w:themeShade="80"/>
        </w:rPr>
        <w:t>、</w:t>
      </w:r>
      <w:r w:rsidRPr="005055BF">
        <w:rPr>
          <w:rFonts w:ascii="HG丸ｺﾞｼｯｸM-PRO" w:eastAsia="HG丸ｺﾞｼｯｸM-PRO" w:hint="eastAsia"/>
          <w:color w:val="8E417E" w:themeColor="accent6" w:themeShade="80"/>
        </w:rPr>
        <w:t>慶應義塾大学と共同で発表いたします。</w:t>
      </w:r>
    </w:p>
    <w:p w:rsidR="00B73033" w:rsidRPr="00B201A6" w:rsidRDefault="00B73033" w:rsidP="00A503D7">
      <w:pPr>
        <w:pStyle w:val="ad"/>
        <w:spacing w:line="240" w:lineRule="exact"/>
        <w:rPr>
          <w:rFonts w:ascii="HG丸ｺﾞｼｯｸM-PRO" w:eastAsia="HG丸ｺﾞｼｯｸM-PRO" w:hAnsi="HG丸ｺﾞｼｯｸM-PRO"/>
          <w:sz w:val="14"/>
          <w:szCs w:val="14"/>
        </w:rPr>
      </w:pPr>
      <w:r w:rsidRPr="00B201A6">
        <w:rPr>
          <w:rFonts w:ascii="HG丸ｺﾞｼｯｸM-PRO" w:eastAsia="HG丸ｺﾞｼｯｸM-PRO" w:hAnsi="HG丸ｺﾞｼｯｸM-PRO" w:hint="eastAsia"/>
          <w:sz w:val="14"/>
          <w:szCs w:val="14"/>
        </w:rPr>
        <w:t>・Xerox、Xeroxロゴ、およびFuji</w:t>
      </w:r>
      <w:r w:rsidRPr="00B201A6">
        <w:rPr>
          <w:rFonts w:ascii="HG丸ｺﾞｼｯｸM-PRO" w:eastAsia="HG丸ｺﾞｼｯｸM-PRO" w:hAnsi="HG丸ｺﾞｼｯｸM-PRO"/>
          <w:sz w:val="14"/>
          <w:szCs w:val="14"/>
        </w:rPr>
        <w:t xml:space="preserve"> </w:t>
      </w:r>
      <w:r w:rsidRPr="00B201A6">
        <w:rPr>
          <w:rFonts w:ascii="HG丸ｺﾞｼｯｸM-PRO" w:eastAsia="HG丸ｺﾞｼｯｸM-PRO" w:hAnsi="HG丸ｺﾞｼｯｸM-PRO" w:hint="eastAsia"/>
          <w:sz w:val="14"/>
          <w:szCs w:val="14"/>
        </w:rPr>
        <w:t>Xeroxロゴは、米国ゼロックス社の登録商標または商標です。</w:t>
      </w:r>
    </w:p>
    <w:p w:rsidR="00B73033" w:rsidRPr="00F02273" w:rsidRDefault="00B73033" w:rsidP="00A503D7">
      <w:pPr>
        <w:pStyle w:val="ad"/>
        <w:spacing w:line="240" w:lineRule="exact"/>
        <w:rPr>
          <w:rFonts w:ascii="HG丸ｺﾞｼｯｸM-PRO" w:eastAsia="HG丸ｺﾞｼｯｸM-PRO"/>
          <w:sz w:val="14"/>
          <w:szCs w:val="14"/>
        </w:rPr>
      </w:pPr>
    </w:p>
    <w:sectPr w:rsidR="00B73033" w:rsidRPr="00F02273" w:rsidSect="00A503D7">
      <w:headerReference w:type="first" r:id="rId16"/>
      <w:footerReference w:type="first" r:id="rId17"/>
      <w:pgSz w:w="11906" w:h="16838" w:code="9"/>
      <w:pgMar w:top="1985" w:right="1418" w:bottom="851" w:left="1418" w:header="851" w:footer="992" w:gutter="0"/>
      <w:pgNumType w:fmt="decimalFullWidth"/>
      <w:cols w:space="425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18CF" w:rsidRDefault="004918CF">
      <w:r>
        <w:separator/>
      </w:r>
    </w:p>
  </w:endnote>
  <w:endnote w:type="continuationSeparator" w:id="0">
    <w:p w:rsidR="004918CF" w:rsidRDefault="00491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G丸ｺﾞｼｯｸM-PRO">
    <w:panose1 w:val="020F0600000000000000"/>
    <w:charset w:val="80"/>
    <w:family w:val="modern"/>
    <w:pitch w:val="variable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incho">
    <w:altName w:val="明朝"/>
    <w:panose1 w:val="02020609040305080305"/>
    <w:charset w:val="80"/>
    <w:family w:val="roman"/>
    <w:notTrueType/>
    <w:pitch w:val="fixed"/>
    <w:sig w:usb0="00000001" w:usb1="08070000" w:usb2="00000010" w:usb3="00000000" w:csb0="00020000" w:csb1="00000000"/>
  </w:font>
  <w:font w:name="Arial Unicode MS">
    <w:panose1 w:val="020B0604020202020204"/>
    <w:charset w:val="80"/>
    <w:family w:val="modern"/>
    <w:pitch w:val="variable"/>
    <w:sig w:usb0="F7FFAFFF" w:usb1="E9DFFFFF" w:usb2="0000003F" w:usb3="00000000" w:csb0="003F01FF" w:csb1="00000000"/>
  </w:font>
  <w:font w:name="MSMincho+1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Xerox Sans">
    <w:altName w:val="Arial"/>
    <w:panose1 w:val="00000000000000000000"/>
    <w:charset w:val="00"/>
    <w:family w:val="modern"/>
    <w:notTrueType/>
    <w:pitch w:val="variable"/>
    <w:sig w:usb0="A00002AF" w:usb1="5000204A" w:usb2="00000000" w:usb3="00000000" w:csb0="0000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Xerox Sans Light">
    <w:altName w:val="Arial"/>
    <w:panose1 w:val="00000000000000000000"/>
    <w:charset w:val="00"/>
    <w:family w:val="modern"/>
    <w:notTrueType/>
    <w:pitch w:val="variable"/>
    <w:sig w:usb0="A00002AF" w:usb1="5000204A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E62" w:rsidRDefault="00D44394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1034415</wp:posOffset>
              </wp:positionH>
              <wp:positionV relativeFrom="paragraph">
                <wp:posOffset>67945</wp:posOffset>
              </wp:positionV>
              <wp:extent cx="1400175" cy="199390"/>
              <wp:effectExtent l="0" t="0" r="9525" b="0"/>
              <wp:wrapTopAndBottom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0175" cy="1993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944E62" w:rsidRPr="009564AF" w:rsidRDefault="00944E62">
                          <w:pPr>
                            <w:spacing w:line="240" w:lineRule="atLeast"/>
                            <w:jc w:val="center"/>
                            <w:rPr>
                              <w:rFonts w:ascii="Xerox Sans" w:eastAsia="HG丸ｺﾞｼｯｸM-PRO" w:hAnsi="Xerox Sans"/>
                              <w:color w:val="000000" w:themeColor="text1"/>
                              <w:sz w:val="16"/>
                            </w:rPr>
                          </w:pPr>
                          <w:r w:rsidRPr="009564AF">
                            <w:rPr>
                              <w:rFonts w:ascii="Xerox Sans" w:eastAsia="HG丸ｺﾞｼｯｸM-PRO" w:hAnsi="Xerox Sans" w:hint="eastAsia"/>
                              <w:color w:val="000000" w:themeColor="text1"/>
                              <w:sz w:val="16"/>
                            </w:rPr>
                            <w:t>広報宣伝部　広報グループ</w:t>
                          </w:r>
                        </w:p>
                      </w:txbxContent>
                    </wps:txbx>
                    <wps:bodyPr rot="0" vert="horz" wrap="square" lIns="5040" tIns="14400" rIns="19440" bIns="144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0" type="#_x0000_t202" style="position:absolute;left:0;text-align:left;margin-left:81.45pt;margin-top:5.35pt;width:110.25pt;height:15.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" filled="f" stroked="f">
              <v:textbox inset=".14mm,.4mm,.54mm,.4mm">
                <w:txbxContent>
                  <w:p w:rsidR="00944E62" w:rsidRPr="009564AF" w:rsidRDefault="00944E62">
                    <w:pPr>
                      <w:spacing w:line="240" w:lineRule="atLeast"/>
                      <w:jc w:val="center"/>
                      <w:rPr>
                        <w:rFonts w:ascii="Xerox Sans" w:eastAsia="HG丸ｺﾞｼｯｸM-PRO" w:hAnsi="Xerox Sans"/>
                        <w:color w:val="000000" w:themeColor="text1"/>
                        <w:sz w:val="16"/>
                      </w:rPr>
                    </w:pPr>
                    <w:r w:rsidRPr="009564AF">
                      <w:rPr>
                        <w:rFonts w:ascii="Xerox Sans" w:eastAsia="HG丸ｺﾞｼｯｸM-PRO" w:hAnsi="Xerox Sans" w:hint="eastAsia"/>
                        <w:color w:val="000000" w:themeColor="text1"/>
                        <w:sz w:val="16"/>
                      </w:rPr>
                      <w:t>広報宣伝部　広報グループ</w:t>
                    </w:r>
                  </w:p>
                </w:txbxContent>
              </v:textbox>
              <w10:wrap type="topAndBottom"/>
            </v:shape>
          </w:pict>
        </mc:Fallback>
      </mc:AlternateContent>
    </w:r>
    <w:r w:rsidR="00944E62">
      <w:rPr>
        <w:noProof/>
      </w:rPr>
      <w:drawing>
        <wp:anchor distT="0" distB="0" distL="114300" distR="114300" simplePos="0" relativeHeight="251653630" behindDoc="0" locked="0" layoutInCell="1" allowOverlap="1">
          <wp:simplePos x="0" y="0"/>
          <wp:positionH relativeFrom="column">
            <wp:posOffset>-537210</wp:posOffset>
          </wp:positionH>
          <wp:positionV relativeFrom="paragraph">
            <wp:posOffset>92075</wp:posOffset>
          </wp:positionV>
          <wp:extent cx="1490662" cy="133350"/>
          <wp:effectExtent l="19050" t="0" r="0" b="0"/>
          <wp:wrapNone/>
          <wp:docPr id="2" name="図 1" descr="fx_j_h_logo_B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x_j_h_logo_B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0662" cy="133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5220970</wp:posOffset>
              </wp:positionH>
              <wp:positionV relativeFrom="paragraph">
                <wp:posOffset>-13970</wp:posOffset>
              </wp:positionV>
              <wp:extent cx="1365250" cy="517525"/>
              <wp:effectExtent l="0" t="0" r="0" b="0"/>
              <wp:wrapTopAndBottom/>
              <wp:docPr id="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5250" cy="517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944E62" w:rsidRPr="00C7486B" w:rsidRDefault="00944E62">
                          <w:pPr>
                            <w:pStyle w:val="aa"/>
                            <w:jc w:val="left"/>
                            <w:rPr>
                              <w:rFonts w:ascii="Xerox Sans Light" w:hAnsi="Xerox Sans Light"/>
                              <w:color w:val="000000" w:themeColor="text1"/>
                            </w:rPr>
                          </w:pPr>
                          <w:r w:rsidRPr="00C7486B">
                            <w:rPr>
                              <w:rFonts w:ascii="Xerox Sans Light" w:hAnsi="Xerox Sans Light"/>
                              <w:noProof/>
                              <w:color w:val="000000" w:themeColor="text1"/>
                            </w:rPr>
                            <w:t>FUJIFILM GROUP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41" type="#_x0000_t202" style="position:absolute;left:0;text-align:left;margin-left:411.1pt;margin-top:-1.1pt;width:107.5pt;height:40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" filled="f" stroked="f">
              <v:textbox>
                <w:txbxContent>
                  <w:p w:rsidR="00944E62" w:rsidRPr="00C7486B" w:rsidRDefault="00944E62">
                    <w:pPr>
                      <w:pStyle w:val="aa"/>
                      <w:jc w:val="left"/>
                      <w:rPr>
                        <w:rFonts w:ascii="Xerox Sans Light" w:hAnsi="Xerox Sans Light"/>
                        <w:color w:val="000000" w:themeColor="text1"/>
                      </w:rPr>
                    </w:pPr>
                    <w:r w:rsidRPr="00C7486B">
                      <w:rPr>
                        <w:rFonts w:ascii="Xerox Sans Light" w:hAnsi="Xerox Sans Light"/>
                        <w:noProof/>
                        <w:color w:val="000000" w:themeColor="text1"/>
                      </w:rPr>
                      <w:t>FUJIFILM GROUP</w:t>
                    </w:r>
                  </w:p>
                </w:txbxContent>
              </v:textbox>
              <w10:wrap type="topAndBottom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column">
                <wp:posOffset>-540385</wp:posOffset>
              </wp:positionH>
              <wp:positionV relativeFrom="paragraph">
                <wp:posOffset>365125</wp:posOffset>
              </wp:positionV>
              <wp:extent cx="4778375" cy="210185"/>
              <wp:effectExtent l="0" t="0" r="3175" b="0"/>
              <wp:wrapTopAndBottom/>
              <wp:docPr id="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78375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944E62" w:rsidRPr="00C40EAD" w:rsidRDefault="00944E62">
                          <w:pPr>
                            <w:spacing w:line="240" w:lineRule="atLeast"/>
                            <w:jc w:val="left"/>
                            <w:rPr>
                              <w:rFonts w:ascii="HG丸ｺﾞｼｯｸM-PRO" w:eastAsia="HG丸ｺﾞｼｯｸM-PRO" w:hAnsi="Xerox Sans"/>
                              <w:color w:val="000000" w:themeColor="text1"/>
                              <w:sz w:val="16"/>
                            </w:rPr>
                          </w:pPr>
                          <w:r w:rsidRPr="00C40EAD">
                            <w:rPr>
                              <w:rFonts w:ascii="HG丸ｺﾞｼｯｸM-PRO" w:eastAsia="HG丸ｺﾞｼｯｸM-PRO" w:hAnsi="Xerox Sans" w:hint="eastAsia"/>
                              <w:color w:val="000000" w:themeColor="text1"/>
                              <w:sz w:val="16"/>
                            </w:rPr>
                            <w:t xml:space="preserve">〒107-0052　東京都港区赤坂9-7-3　</w:t>
                          </w:r>
                          <w:r>
                            <w:rPr>
                              <w:rFonts w:ascii="HG丸ｺﾞｼｯｸM-PRO" w:eastAsia="HG丸ｺﾞｼｯｸM-PRO" w:hAnsi="Xerox Sans" w:hint="eastAsia"/>
                              <w:color w:val="000000" w:themeColor="text1"/>
                              <w:sz w:val="16"/>
                            </w:rPr>
                            <w:t xml:space="preserve"> 直通 </w:t>
                          </w:r>
                          <w:r w:rsidRPr="00C40EAD">
                            <w:rPr>
                              <w:rFonts w:ascii="HG丸ｺﾞｼｯｸM-PRO" w:eastAsia="HG丸ｺﾞｼｯｸM-PRO" w:hAnsi="Xerox Sans Light" w:hint="eastAsia"/>
                              <w:color w:val="000000" w:themeColor="text1"/>
                              <w:sz w:val="16"/>
                            </w:rPr>
                            <w:t xml:space="preserve">03-6271-5120  </w:t>
                          </w:r>
                          <w:r>
                            <w:rPr>
                              <w:rFonts w:ascii="HG丸ｺﾞｼｯｸM-PRO" w:eastAsia="HG丸ｺﾞｼｯｸM-PRO" w:hAnsi="Xerox Sans Light" w:hint="eastAsia"/>
                              <w:color w:val="000000" w:themeColor="text1"/>
                              <w:sz w:val="16"/>
                            </w:rPr>
                            <w:t xml:space="preserve"> </w:t>
                          </w:r>
                          <w:r w:rsidRPr="00C40EAD">
                            <w:rPr>
                              <w:rFonts w:ascii="HG丸ｺﾞｼｯｸM-PRO" w:eastAsia="HG丸ｺﾞｼｯｸM-PRO" w:hAnsi="Xerox Sans Light" w:hint="eastAsia"/>
                              <w:color w:val="000000" w:themeColor="text1"/>
                              <w:sz w:val="16"/>
                            </w:rPr>
                            <w:t>FAX</w:t>
                          </w:r>
                          <w:r>
                            <w:rPr>
                              <w:rFonts w:ascii="HG丸ｺﾞｼｯｸM-PRO" w:eastAsia="HG丸ｺﾞｼｯｸM-PRO" w:hAnsi="Xerox Sans" w:hint="eastAsia"/>
                              <w:color w:val="000000" w:themeColor="text1"/>
                              <w:sz w:val="16"/>
                            </w:rPr>
                            <w:t xml:space="preserve"> </w:t>
                          </w:r>
                          <w:r w:rsidRPr="00C40EAD">
                            <w:rPr>
                              <w:rFonts w:ascii="HG丸ｺﾞｼｯｸM-PRO" w:eastAsia="HG丸ｺﾞｼｯｸM-PRO" w:hAnsi="Xerox Sans Light" w:hint="eastAsia"/>
                              <w:color w:val="000000" w:themeColor="text1"/>
                              <w:sz w:val="16"/>
                            </w:rPr>
                            <w:t>03-6271-5235</w:t>
                          </w:r>
                        </w:p>
                      </w:txbxContent>
                    </wps:txbx>
                    <wps:bodyPr rot="0" vert="horz" wrap="square" lIns="5040" tIns="7200" rIns="19440" bIns="72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42" type="#_x0000_t202" style="position:absolute;left:0;text-align:left;margin-left:-42.55pt;margin-top:28.75pt;width:376.25pt;height:16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" filled="f" stroked="f">
              <v:textbox inset=".14mm,.2mm,.54mm,.2mm">
                <w:txbxContent>
                  <w:p w:rsidR="00944E62" w:rsidRPr="00C40EAD" w:rsidRDefault="00944E62">
                    <w:pPr>
                      <w:spacing w:line="240" w:lineRule="atLeast"/>
                      <w:jc w:val="left"/>
                      <w:rPr>
                        <w:rFonts w:ascii="HG丸ｺﾞｼｯｸM-PRO" w:eastAsia="HG丸ｺﾞｼｯｸM-PRO" w:hAnsi="Xerox Sans"/>
                        <w:color w:val="000000" w:themeColor="text1"/>
                        <w:sz w:val="16"/>
                      </w:rPr>
                    </w:pPr>
                    <w:r w:rsidRPr="00C40EAD">
                      <w:rPr>
                        <w:rFonts w:ascii="HG丸ｺﾞｼｯｸM-PRO" w:eastAsia="HG丸ｺﾞｼｯｸM-PRO" w:hAnsi="Xerox Sans" w:hint="eastAsia"/>
                        <w:color w:val="000000" w:themeColor="text1"/>
                        <w:sz w:val="16"/>
                      </w:rPr>
                      <w:t xml:space="preserve">〒107-0052　東京都港区赤坂9-7-3　</w:t>
                    </w:r>
                    <w:r>
                      <w:rPr>
                        <w:rFonts w:ascii="HG丸ｺﾞｼｯｸM-PRO" w:eastAsia="HG丸ｺﾞｼｯｸM-PRO" w:hAnsi="Xerox Sans" w:hint="eastAsia"/>
                        <w:color w:val="000000" w:themeColor="text1"/>
                        <w:sz w:val="16"/>
                      </w:rPr>
                      <w:t xml:space="preserve"> 直通 </w:t>
                    </w:r>
                    <w:r w:rsidRPr="00C40EAD">
                      <w:rPr>
                        <w:rFonts w:ascii="HG丸ｺﾞｼｯｸM-PRO" w:eastAsia="HG丸ｺﾞｼｯｸM-PRO" w:hAnsi="Xerox Sans Light" w:hint="eastAsia"/>
                        <w:color w:val="000000" w:themeColor="text1"/>
                        <w:sz w:val="16"/>
                      </w:rPr>
                      <w:t xml:space="preserve">03-6271-5120  </w:t>
                    </w:r>
                    <w:r>
                      <w:rPr>
                        <w:rFonts w:ascii="HG丸ｺﾞｼｯｸM-PRO" w:eastAsia="HG丸ｺﾞｼｯｸM-PRO" w:hAnsi="Xerox Sans Light" w:hint="eastAsia"/>
                        <w:color w:val="000000" w:themeColor="text1"/>
                        <w:sz w:val="16"/>
                      </w:rPr>
                      <w:t xml:space="preserve"> </w:t>
                    </w:r>
                    <w:r w:rsidRPr="00C40EAD">
                      <w:rPr>
                        <w:rFonts w:ascii="HG丸ｺﾞｼｯｸM-PRO" w:eastAsia="HG丸ｺﾞｼｯｸM-PRO" w:hAnsi="Xerox Sans Light" w:hint="eastAsia"/>
                        <w:color w:val="000000" w:themeColor="text1"/>
                        <w:sz w:val="16"/>
                      </w:rPr>
                      <w:t>FAX</w:t>
                    </w:r>
                    <w:r>
                      <w:rPr>
                        <w:rFonts w:ascii="HG丸ｺﾞｼｯｸM-PRO" w:eastAsia="HG丸ｺﾞｼｯｸM-PRO" w:hAnsi="Xerox Sans" w:hint="eastAsia"/>
                        <w:color w:val="000000" w:themeColor="text1"/>
                        <w:sz w:val="16"/>
                      </w:rPr>
                      <w:t xml:space="preserve"> </w:t>
                    </w:r>
                    <w:r w:rsidRPr="00C40EAD">
                      <w:rPr>
                        <w:rFonts w:ascii="HG丸ｺﾞｼｯｸM-PRO" w:eastAsia="HG丸ｺﾞｼｯｸM-PRO" w:hAnsi="Xerox Sans Light" w:hint="eastAsia"/>
                        <w:color w:val="000000" w:themeColor="text1"/>
                        <w:sz w:val="16"/>
                      </w:rPr>
                      <w:t>03-6271-5235</w:t>
                    </w:r>
                  </w:p>
                </w:txbxContent>
              </v:textbox>
              <w10:wrap type="topAndBottom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2" distB="4294967292" distL="114300" distR="114300" simplePos="0" relativeHeight="251655680" behindDoc="0" locked="0" layoutInCell="1" allowOverlap="1">
              <wp:simplePos x="0" y="0"/>
              <wp:positionH relativeFrom="column">
                <wp:posOffset>-540385</wp:posOffset>
              </wp:positionH>
              <wp:positionV relativeFrom="paragraph">
                <wp:posOffset>296544</wp:posOffset>
              </wp:positionV>
              <wp:extent cx="6826250" cy="0"/>
              <wp:effectExtent l="0" t="0" r="317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2625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chemeClr val="bg2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/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2469EF" id="Line 2" o:spid="_x0000_s1026" style="position:absolute;left:0;text-align:left;z-index:251655680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-42.55pt,23.35pt" to="494.95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" strokecolor="#737373 [3214]" strokeweight=".25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18CF" w:rsidRDefault="004918CF">
      <w:r>
        <w:separator/>
      </w:r>
    </w:p>
  </w:footnote>
  <w:footnote w:type="continuationSeparator" w:id="0">
    <w:p w:rsidR="004918CF" w:rsidRDefault="004918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4E62" w:rsidRDefault="00944E62">
    <w:pPr>
      <w:pStyle w:val="aa"/>
    </w:pPr>
    <w:r>
      <w:rPr>
        <w:noProof/>
      </w:rPr>
      <w:drawing>
        <wp:anchor distT="0" distB="0" distL="114300" distR="114300" simplePos="0" relativeHeight="251647481" behindDoc="0" locked="0" layoutInCell="1" allowOverlap="1">
          <wp:simplePos x="0" y="0"/>
          <wp:positionH relativeFrom="column">
            <wp:posOffset>-594360</wp:posOffset>
          </wp:positionH>
          <wp:positionV relativeFrom="paragraph">
            <wp:posOffset>-240030</wp:posOffset>
          </wp:positionV>
          <wp:extent cx="6976800" cy="827685"/>
          <wp:effectExtent l="0" t="0" r="0" b="0"/>
          <wp:wrapNone/>
          <wp:docPr id="4" name="図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news release titlebar_20151218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76800" cy="8276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6396250"/>
    <w:multiLevelType w:val="hybridMultilevel"/>
    <w:tmpl w:val="9FF2AD14"/>
    <w:lvl w:ilvl="0" w:tplc="30BE4F44">
      <w:start w:val="1"/>
      <w:numFmt w:val="decimalEnclosedCircle"/>
      <w:lvlText w:val="%1"/>
      <w:lvlJc w:val="left"/>
      <w:pPr>
        <w:tabs>
          <w:tab w:val="num" w:pos="1140"/>
        </w:tabs>
        <w:ind w:left="1140" w:hanging="420"/>
      </w:pPr>
      <w:rPr>
        <w:rFonts w:hint="eastAsia"/>
      </w:rPr>
    </w:lvl>
    <w:lvl w:ilvl="1" w:tplc="C6E6F5FE">
      <w:start w:val="2006"/>
      <w:numFmt w:val="bullet"/>
      <w:lvlText w:val=""/>
      <w:lvlJc w:val="left"/>
      <w:pPr>
        <w:tabs>
          <w:tab w:val="num" w:pos="1500"/>
        </w:tabs>
        <w:ind w:left="1500" w:hanging="360"/>
      </w:pPr>
      <w:rPr>
        <w:rFonts w:ascii="Wingdings" w:eastAsia="ＭＳ Ｐゴシック" w:hAnsi="Wingdings" w:cs="Times New Roman" w:hint="default"/>
      </w:rPr>
    </w:lvl>
    <w:lvl w:ilvl="2" w:tplc="04090011" w:tentative="1">
      <w:start w:val="1"/>
      <w:numFmt w:val="decimalEnclosedCircle"/>
      <w:lvlText w:val="%3"/>
      <w:lvlJc w:val="left"/>
      <w:pPr>
        <w:tabs>
          <w:tab w:val="num" w:pos="1980"/>
        </w:tabs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820"/>
        </w:tabs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4080"/>
        </w:tabs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4500"/>
        </w:tabs>
        <w:ind w:left="4500" w:hanging="420"/>
      </w:pPr>
    </w:lvl>
  </w:abstractNum>
  <w:abstractNum w:abstractNumId="2" w15:restartNumberingAfterBreak="0">
    <w:nsid w:val="080C597F"/>
    <w:multiLevelType w:val="hybridMultilevel"/>
    <w:tmpl w:val="472830C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8E757D"/>
    <w:multiLevelType w:val="hybridMultilevel"/>
    <w:tmpl w:val="0284BF12"/>
    <w:lvl w:ilvl="0" w:tplc="0E4CB4C2"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Times New Roman" w:eastAsia="ＭＳ Ｐ明朝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570D50"/>
    <w:multiLevelType w:val="hybridMultilevel"/>
    <w:tmpl w:val="EF60FC70"/>
    <w:lvl w:ilvl="0" w:tplc="82880CAE">
      <w:start w:val="1"/>
      <w:numFmt w:val="decimalEnclosedCircle"/>
      <w:lvlText w:val="%1"/>
      <w:lvlJc w:val="left"/>
      <w:pPr>
        <w:tabs>
          <w:tab w:val="num" w:pos="600"/>
        </w:tabs>
        <w:ind w:left="6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1080"/>
        </w:tabs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500"/>
        </w:tabs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340"/>
        </w:tabs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760"/>
        </w:tabs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80"/>
        </w:tabs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600"/>
        </w:tabs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4020"/>
        </w:tabs>
        <w:ind w:left="4020" w:hanging="420"/>
      </w:pPr>
    </w:lvl>
  </w:abstractNum>
  <w:abstractNum w:abstractNumId="5" w15:restartNumberingAfterBreak="0">
    <w:nsid w:val="12FF657E"/>
    <w:multiLevelType w:val="hybridMultilevel"/>
    <w:tmpl w:val="AB901E7E"/>
    <w:lvl w:ilvl="0" w:tplc="1FC4FC9A">
      <w:start w:val="1"/>
      <w:numFmt w:val="bullet"/>
      <w:lvlText w:val="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50C0EDE"/>
    <w:multiLevelType w:val="hybridMultilevel"/>
    <w:tmpl w:val="21FE7844"/>
    <w:lvl w:ilvl="0" w:tplc="E392FB8C">
      <w:numFmt w:val="bullet"/>
      <w:lvlText w:val="※"/>
      <w:lvlJc w:val="left"/>
      <w:pPr>
        <w:tabs>
          <w:tab w:val="num" w:pos="580"/>
        </w:tabs>
        <w:ind w:left="580" w:hanging="360"/>
      </w:pPr>
      <w:rPr>
        <w:rFonts w:ascii="ＭＳ ゴシック" w:eastAsia="ＭＳ ゴシック" w:hAnsi="ＭＳ ゴシック" w:cs="Arial" w:hint="eastAsia"/>
        <w:color w:val="auto"/>
      </w:rPr>
    </w:lvl>
    <w:lvl w:ilvl="1" w:tplc="0409000B">
      <w:start w:val="1"/>
      <w:numFmt w:val="bullet"/>
      <w:lvlText w:val=""/>
      <w:lvlJc w:val="left"/>
      <w:pPr>
        <w:tabs>
          <w:tab w:val="num" w:pos="1060"/>
        </w:tabs>
        <w:ind w:left="10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480"/>
        </w:tabs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00"/>
        </w:tabs>
        <w:ind w:left="19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320"/>
        </w:tabs>
        <w:ind w:left="23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40"/>
        </w:tabs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60"/>
        </w:tabs>
        <w:ind w:left="31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580"/>
        </w:tabs>
        <w:ind w:left="35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000"/>
        </w:tabs>
        <w:ind w:left="4000" w:hanging="420"/>
      </w:pPr>
      <w:rPr>
        <w:rFonts w:ascii="Wingdings" w:hAnsi="Wingdings" w:hint="default"/>
      </w:rPr>
    </w:lvl>
  </w:abstractNum>
  <w:abstractNum w:abstractNumId="7" w15:restartNumberingAfterBreak="0">
    <w:nsid w:val="20A104B2"/>
    <w:multiLevelType w:val="hybridMultilevel"/>
    <w:tmpl w:val="ABFA3CA0"/>
    <w:lvl w:ilvl="0" w:tplc="0409000F">
      <w:start w:val="1"/>
      <w:numFmt w:val="decimal"/>
      <w:lvlText w:val="%1."/>
      <w:lvlJc w:val="left"/>
      <w:pPr>
        <w:tabs>
          <w:tab w:val="num" w:pos="658"/>
        </w:tabs>
        <w:ind w:left="658" w:hanging="420"/>
      </w:pPr>
    </w:lvl>
    <w:lvl w:ilvl="1" w:tplc="04090017" w:tentative="1">
      <w:start w:val="1"/>
      <w:numFmt w:val="aiueoFullWidth"/>
      <w:lvlText w:val="(%2)"/>
      <w:lvlJc w:val="left"/>
      <w:pPr>
        <w:tabs>
          <w:tab w:val="num" w:pos="1078"/>
        </w:tabs>
        <w:ind w:left="1078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498"/>
        </w:tabs>
        <w:ind w:left="1498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18"/>
        </w:tabs>
        <w:ind w:left="1918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338"/>
        </w:tabs>
        <w:ind w:left="2338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758"/>
        </w:tabs>
        <w:ind w:left="2758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78"/>
        </w:tabs>
        <w:ind w:left="3178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598"/>
        </w:tabs>
        <w:ind w:left="3598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4018"/>
        </w:tabs>
        <w:ind w:left="4018" w:hanging="420"/>
      </w:pPr>
    </w:lvl>
  </w:abstractNum>
  <w:abstractNum w:abstractNumId="8" w15:restartNumberingAfterBreak="0">
    <w:nsid w:val="268856D5"/>
    <w:multiLevelType w:val="hybridMultilevel"/>
    <w:tmpl w:val="835E1260"/>
    <w:lvl w:ilvl="0" w:tplc="44FCCA96">
      <w:start w:val="1"/>
      <w:numFmt w:val="decimalEnclosedCircle"/>
      <w:lvlText w:val="%1"/>
      <w:lvlJc w:val="left"/>
      <w:pPr>
        <w:tabs>
          <w:tab w:val="num" w:pos="600"/>
        </w:tabs>
        <w:ind w:left="6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1080"/>
        </w:tabs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500"/>
        </w:tabs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340"/>
        </w:tabs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760"/>
        </w:tabs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80"/>
        </w:tabs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600"/>
        </w:tabs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4020"/>
        </w:tabs>
        <w:ind w:left="4020" w:hanging="420"/>
      </w:pPr>
    </w:lvl>
  </w:abstractNum>
  <w:abstractNum w:abstractNumId="9" w15:restartNumberingAfterBreak="0">
    <w:nsid w:val="4E3F0D1F"/>
    <w:multiLevelType w:val="hybridMultilevel"/>
    <w:tmpl w:val="1818D4D0"/>
    <w:lvl w:ilvl="0" w:tplc="C4629FA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07E33E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9A36A8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FA88D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6D4A3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05042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D8253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BB5E8D9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1CAEF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7A62EB"/>
    <w:multiLevelType w:val="hybridMultilevel"/>
    <w:tmpl w:val="A29254DE"/>
    <w:lvl w:ilvl="0" w:tplc="153A93FC">
      <w:numFmt w:val="bullet"/>
      <w:lvlText w:val="■"/>
      <w:lvlJc w:val="left"/>
      <w:pPr>
        <w:tabs>
          <w:tab w:val="num" w:pos="479"/>
        </w:tabs>
        <w:ind w:left="479" w:hanging="360"/>
      </w:pPr>
      <w:rPr>
        <w:rFonts w:ascii="Times New Roman" w:eastAsia="HG丸ｺﾞｼｯｸM-PRO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959"/>
        </w:tabs>
        <w:ind w:left="959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379"/>
        </w:tabs>
        <w:ind w:left="13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799"/>
        </w:tabs>
        <w:ind w:left="1799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19"/>
        </w:tabs>
        <w:ind w:left="2219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639"/>
        </w:tabs>
        <w:ind w:left="26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59"/>
        </w:tabs>
        <w:ind w:left="3059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479"/>
        </w:tabs>
        <w:ind w:left="3479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899"/>
        </w:tabs>
        <w:ind w:left="3899" w:hanging="420"/>
      </w:pPr>
      <w:rPr>
        <w:rFonts w:ascii="Wingdings" w:hAnsi="Wingdings" w:hint="default"/>
      </w:rPr>
    </w:lvl>
  </w:abstractNum>
  <w:abstractNum w:abstractNumId="11" w15:restartNumberingAfterBreak="0">
    <w:nsid w:val="66F50EA2"/>
    <w:multiLevelType w:val="hybridMultilevel"/>
    <w:tmpl w:val="A6F0CED4"/>
    <w:lvl w:ilvl="0" w:tplc="DD4EACBE">
      <w:numFmt w:val="bullet"/>
      <w:lvlText w:val="※"/>
      <w:lvlJc w:val="left"/>
      <w:pPr>
        <w:tabs>
          <w:tab w:val="num" w:pos="540"/>
        </w:tabs>
        <w:ind w:left="540" w:hanging="360"/>
      </w:pPr>
      <w:rPr>
        <w:rFonts w:ascii="Times New Roman" w:eastAsia="HG丸ｺﾞｼｯｸM-PRO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020"/>
        </w:tabs>
        <w:ind w:left="102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</w:abstractNum>
  <w:abstractNum w:abstractNumId="12" w15:restartNumberingAfterBreak="0">
    <w:nsid w:val="687D4836"/>
    <w:multiLevelType w:val="hybridMultilevel"/>
    <w:tmpl w:val="EC26F5BE"/>
    <w:lvl w:ilvl="0" w:tplc="1E805A4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FA163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BD65A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5BAE7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470D1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9F29C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C26FC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5883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9E491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EC7438"/>
    <w:multiLevelType w:val="hybridMultilevel"/>
    <w:tmpl w:val="D736D87E"/>
    <w:lvl w:ilvl="0" w:tplc="50508334">
      <w:numFmt w:val="bullet"/>
      <w:lvlText w:val="◆"/>
      <w:lvlJc w:val="left"/>
      <w:pPr>
        <w:tabs>
          <w:tab w:val="num" w:pos="479"/>
        </w:tabs>
        <w:ind w:left="479" w:hanging="360"/>
      </w:pPr>
      <w:rPr>
        <w:rFonts w:ascii="Times New Roman" w:eastAsia="HG丸ｺﾞｼｯｸM-PRO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959"/>
        </w:tabs>
        <w:ind w:left="959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379"/>
        </w:tabs>
        <w:ind w:left="13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799"/>
        </w:tabs>
        <w:ind w:left="1799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19"/>
        </w:tabs>
        <w:ind w:left="2219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639"/>
        </w:tabs>
        <w:ind w:left="26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59"/>
        </w:tabs>
        <w:ind w:left="3059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479"/>
        </w:tabs>
        <w:ind w:left="3479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899"/>
        </w:tabs>
        <w:ind w:left="3899" w:hanging="420"/>
      </w:pPr>
      <w:rPr>
        <w:rFonts w:ascii="Wingdings" w:hAnsi="Wingdings" w:hint="default"/>
      </w:rPr>
    </w:lvl>
  </w:abstractNum>
  <w:abstractNum w:abstractNumId="14" w15:restartNumberingAfterBreak="0">
    <w:nsid w:val="6ADC595E"/>
    <w:multiLevelType w:val="hybridMultilevel"/>
    <w:tmpl w:val="133AE668"/>
    <w:lvl w:ilvl="0" w:tplc="C6702E7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770600C9"/>
    <w:multiLevelType w:val="hybridMultilevel"/>
    <w:tmpl w:val="353482F6"/>
    <w:lvl w:ilvl="0" w:tplc="6B7AAA8C"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Times New Roman" w:eastAsia="HG丸ｺﾞｼｯｸM-PRO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83F4F45"/>
    <w:multiLevelType w:val="hybridMultilevel"/>
    <w:tmpl w:val="CAA23A1E"/>
    <w:lvl w:ilvl="0" w:tplc="524ECE4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num w:numId="1">
    <w:abstractNumId w:val="0"/>
    <w:lvlOverride w:ilvl="0">
      <w:lvl w:ilvl="0">
        <w:numFmt w:val="bullet"/>
        <w:lvlText w:val="–"/>
        <w:legacy w:legacy="1" w:legacySpace="0" w:legacyIndent="0"/>
        <w:lvlJc w:val="left"/>
        <w:rPr>
          <w:rFonts w:ascii="Times New Roman" w:hAnsi="Times New Roman" w:hint="default"/>
          <w:sz w:val="28"/>
        </w:rPr>
      </w:lvl>
    </w:lvlOverride>
  </w:num>
  <w:num w:numId="2">
    <w:abstractNumId w:val="1"/>
  </w:num>
  <w:num w:numId="3">
    <w:abstractNumId w:val="13"/>
  </w:num>
  <w:num w:numId="4">
    <w:abstractNumId w:val="3"/>
  </w:num>
  <w:num w:numId="5">
    <w:abstractNumId w:val="10"/>
  </w:num>
  <w:num w:numId="6">
    <w:abstractNumId w:val="12"/>
  </w:num>
  <w:num w:numId="7">
    <w:abstractNumId w:val="7"/>
  </w:num>
  <w:num w:numId="8">
    <w:abstractNumId w:val="11"/>
  </w:num>
  <w:num w:numId="9">
    <w:abstractNumId w:val="6"/>
  </w:num>
  <w:num w:numId="10">
    <w:abstractNumId w:val="16"/>
  </w:num>
  <w:num w:numId="11">
    <w:abstractNumId w:val="9"/>
  </w:num>
  <w:num w:numId="12">
    <w:abstractNumId w:val="15"/>
  </w:num>
  <w:num w:numId="13">
    <w:abstractNumId w:val="5"/>
  </w:num>
  <w:num w:numId="14">
    <w:abstractNumId w:val="4"/>
  </w:num>
  <w:num w:numId="15">
    <w:abstractNumId w:val="8"/>
  </w:num>
  <w:num w:numId="16">
    <w:abstractNumId w:val="2"/>
  </w:num>
  <w:num w:numId="17">
    <w:abstractNumId w:val="1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tanaka">
    <w15:presenceInfo w15:providerId="None" w15:userId="htanak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/>
  <w:defaultTabStop w:val="851"/>
  <w:doNotHyphenateCaps/>
  <w:drawingGridHorizontalSpacing w:val="21"/>
  <w:drawingGridVerticalSpacing w:val="19"/>
  <w:displayHorizontalDrawingGridEvery w:val="0"/>
  <w:displayVerticalDrawingGridEvery w:val="0"/>
  <w:characterSpacingControl w:val="compressPunctuation"/>
  <w:noLineBreaksAfter w:lang="ja-JP" w:val="$([\{‘“〈《「『【〔＄（［｛｢￡￥"/>
  <w:noLineBreaksBefore w:lang="ja-JP" w:val="!%),.:;?]}°’”‰′″℃、。々〉》」』】〕゛゜ゝゞ・ヽヾ！％），．：；？］｝｡｣､･ﾞﾟ￠"/>
  <w:hdrShapeDefaults>
    <o:shapedefaults v:ext="edit" spidmax="2049" fillcolor="white">
      <v:fill color="white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86E"/>
    <w:rsid w:val="00000973"/>
    <w:rsid w:val="00021DE1"/>
    <w:rsid w:val="00030C65"/>
    <w:rsid w:val="000418C9"/>
    <w:rsid w:val="00044024"/>
    <w:rsid w:val="00091634"/>
    <w:rsid w:val="00092AC4"/>
    <w:rsid w:val="000931BE"/>
    <w:rsid w:val="00093246"/>
    <w:rsid w:val="000977A2"/>
    <w:rsid w:val="000A3D8C"/>
    <w:rsid w:val="000A6385"/>
    <w:rsid w:val="000B2C75"/>
    <w:rsid w:val="000B4789"/>
    <w:rsid w:val="000C4055"/>
    <w:rsid w:val="000D2B3D"/>
    <w:rsid w:val="000D4E5D"/>
    <w:rsid w:val="000E1DC0"/>
    <w:rsid w:val="000E25DF"/>
    <w:rsid w:val="001017CF"/>
    <w:rsid w:val="00122C44"/>
    <w:rsid w:val="00124FAF"/>
    <w:rsid w:val="00127B6A"/>
    <w:rsid w:val="00141040"/>
    <w:rsid w:val="001462D2"/>
    <w:rsid w:val="00152865"/>
    <w:rsid w:val="0015736E"/>
    <w:rsid w:val="00171D74"/>
    <w:rsid w:val="00173ECE"/>
    <w:rsid w:val="00174B7E"/>
    <w:rsid w:val="00182AA3"/>
    <w:rsid w:val="00186EE7"/>
    <w:rsid w:val="00192BA5"/>
    <w:rsid w:val="001C16CC"/>
    <w:rsid w:val="001C24BA"/>
    <w:rsid w:val="001D5672"/>
    <w:rsid w:val="001D63A4"/>
    <w:rsid w:val="001E1617"/>
    <w:rsid w:val="001E4163"/>
    <w:rsid w:val="001E498C"/>
    <w:rsid w:val="001E6B08"/>
    <w:rsid w:val="001E710F"/>
    <w:rsid w:val="001F0165"/>
    <w:rsid w:val="001F4403"/>
    <w:rsid w:val="00203B0D"/>
    <w:rsid w:val="00203E98"/>
    <w:rsid w:val="00216A0A"/>
    <w:rsid w:val="00223CEF"/>
    <w:rsid w:val="0022486C"/>
    <w:rsid w:val="0023037A"/>
    <w:rsid w:val="00231E70"/>
    <w:rsid w:val="00235067"/>
    <w:rsid w:val="0024041D"/>
    <w:rsid w:val="00241C4A"/>
    <w:rsid w:val="00245FBB"/>
    <w:rsid w:val="00263A3C"/>
    <w:rsid w:val="00267047"/>
    <w:rsid w:val="002712B4"/>
    <w:rsid w:val="002742D4"/>
    <w:rsid w:val="0027512D"/>
    <w:rsid w:val="00277C0F"/>
    <w:rsid w:val="00292D0C"/>
    <w:rsid w:val="002939EF"/>
    <w:rsid w:val="002A589E"/>
    <w:rsid w:val="002B417B"/>
    <w:rsid w:val="002B4B24"/>
    <w:rsid w:val="002C4555"/>
    <w:rsid w:val="002C7061"/>
    <w:rsid w:val="002D3DE9"/>
    <w:rsid w:val="002E0505"/>
    <w:rsid w:val="002E1AC3"/>
    <w:rsid w:val="002E1FCF"/>
    <w:rsid w:val="002E44F9"/>
    <w:rsid w:val="002F272C"/>
    <w:rsid w:val="002F4818"/>
    <w:rsid w:val="003046A1"/>
    <w:rsid w:val="003219DC"/>
    <w:rsid w:val="00333B00"/>
    <w:rsid w:val="00345E48"/>
    <w:rsid w:val="003507EA"/>
    <w:rsid w:val="0035143A"/>
    <w:rsid w:val="0035278D"/>
    <w:rsid w:val="003653C9"/>
    <w:rsid w:val="00373631"/>
    <w:rsid w:val="0038310D"/>
    <w:rsid w:val="0038349E"/>
    <w:rsid w:val="003A275A"/>
    <w:rsid w:val="003C300F"/>
    <w:rsid w:val="003C5A37"/>
    <w:rsid w:val="003E1DCF"/>
    <w:rsid w:val="003F1F71"/>
    <w:rsid w:val="003F54E4"/>
    <w:rsid w:val="003F6F6E"/>
    <w:rsid w:val="00400A56"/>
    <w:rsid w:val="00402B82"/>
    <w:rsid w:val="0041030C"/>
    <w:rsid w:val="00432512"/>
    <w:rsid w:val="004327DC"/>
    <w:rsid w:val="0043587C"/>
    <w:rsid w:val="004442DF"/>
    <w:rsid w:val="00445E97"/>
    <w:rsid w:val="00457494"/>
    <w:rsid w:val="004602D2"/>
    <w:rsid w:val="00462B0C"/>
    <w:rsid w:val="00470980"/>
    <w:rsid w:val="00471297"/>
    <w:rsid w:val="004856B0"/>
    <w:rsid w:val="0048623A"/>
    <w:rsid w:val="004918CF"/>
    <w:rsid w:val="00492FCA"/>
    <w:rsid w:val="004A48E8"/>
    <w:rsid w:val="004B3EE6"/>
    <w:rsid w:val="004B7F9A"/>
    <w:rsid w:val="004C6FC0"/>
    <w:rsid w:val="004E236C"/>
    <w:rsid w:val="004E4A74"/>
    <w:rsid w:val="00504464"/>
    <w:rsid w:val="00504676"/>
    <w:rsid w:val="005055BF"/>
    <w:rsid w:val="0052001A"/>
    <w:rsid w:val="00524337"/>
    <w:rsid w:val="00524E3F"/>
    <w:rsid w:val="00526F86"/>
    <w:rsid w:val="005273CD"/>
    <w:rsid w:val="005452D4"/>
    <w:rsid w:val="00551E5A"/>
    <w:rsid w:val="00553DDA"/>
    <w:rsid w:val="005565AD"/>
    <w:rsid w:val="0055660B"/>
    <w:rsid w:val="0055789B"/>
    <w:rsid w:val="00557ACD"/>
    <w:rsid w:val="00565FAA"/>
    <w:rsid w:val="00570535"/>
    <w:rsid w:val="00576344"/>
    <w:rsid w:val="00581825"/>
    <w:rsid w:val="00584694"/>
    <w:rsid w:val="0058543C"/>
    <w:rsid w:val="005900DE"/>
    <w:rsid w:val="005926AB"/>
    <w:rsid w:val="00597386"/>
    <w:rsid w:val="0059786E"/>
    <w:rsid w:val="005A0067"/>
    <w:rsid w:val="005A5923"/>
    <w:rsid w:val="005A7A1D"/>
    <w:rsid w:val="005D255F"/>
    <w:rsid w:val="005D4B14"/>
    <w:rsid w:val="005E07A3"/>
    <w:rsid w:val="005E330A"/>
    <w:rsid w:val="005F4E73"/>
    <w:rsid w:val="00607A44"/>
    <w:rsid w:val="00616E70"/>
    <w:rsid w:val="00622E83"/>
    <w:rsid w:val="00634EE4"/>
    <w:rsid w:val="00635015"/>
    <w:rsid w:val="00640C4B"/>
    <w:rsid w:val="00657F09"/>
    <w:rsid w:val="006802F2"/>
    <w:rsid w:val="0068387C"/>
    <w:rsid w:val="0069340A"/>
    <w:rsid w:val="006979DD"/>
    <w:rsid w:val="006B3AE6"/>
    <w:rsid w:val="006C4C01"/>
    <w:rsid w:val="006C4EEF"/>
    <w:rsid w:val="006C58FC"/>
    <w:rsid w:val="006C6099"/>
    <w:rsid w:val="006D647B"/>
    <w:rsid w:val="006E019A"/>
    <w:rsid w:val="006E1C7E"/>
    <w:rsid w:val="006E4F7F"/>
    <w:rsid w:val="006F0BF0"/>
    <w:rsid w:val="006F1019"/>
    <w:rsid w:val="006F1038"/>
    <w:rsid w:val="006F35A7"/>
    <w:rsid w:val="006F3A14"/>
    <w:rsid w:val="0070699C"/>
    <w:rsid w:val="00716361"/>
    <w:rsid w:val="007217BA"/>
    <w:rsid w:val="00721E13"/>
    <w:rsid w:val="007238DA"/>
    <w:rsid w:val="00724658"/>
    <w:rsid w:val="0073410F"/>
    <w:rsid w:val="007342D3"/>
    <w:rsid w:val="00734A2C"/>
    <w:rsid w:val="0074014A"/>
    <w:rsid w:val="00742E44"/>
    <w:rsid w:val="00753119"/>
    <w:rsid w:val="00753D3B"/>
    <w:rsid w:val="00755DB8"/>
    <w:rsid w:val="00772498"/>
    <w:rsid w:val="007835F4"/>
    <w:rsid w:val="007849CB"/>
    <w:rsid w:val="00786343"/>
    <w:rsid w:val="00791C29"/>
    <w:rsid w:val="007943AE"/>
    <w:rsid w:val="0079458F"/>
    <w:rsid w:val="007A44C4"/>
    <w:rsid w:val="007A70FC"/>
    <w:rsid w:val="007B1AC3"/>
    <w:rsid w:val="007B3D79"/>
    <w:rsid w:val="007C2078"/>
    <w:rsid w:val="007C22E4"/>
    <w:rsid w:val="007C4214"/>
    <w:rsid w:val="007C62BE"/>
    <w:rsid w:val="007D64D5"/>
    <w:rsid w:val="007E0CFF"/>
    <w:rsid w:val="007F70E7"/>
    <w:rsid w:val="00800ACB"/>
    <w:rsid w:val="00802F2A"/>
    <w:rsid w:val="00806D0D"/>
    <w:rsid w:val="008076B1"/>
    <w:rsid w:val="0081114B"/>
    <w:rsid w:val="00821D5E"/>
    <w:rsid w:val="00822009"/>
    <w:rsid w:val="008313B8"/>
    <w:rsid w:val="008323C6"/>
    <w:rsid w:val="0084431E"/>
    <w:rsid w:val="00847526"/>
    <w:rsid w:val="00847C06"/>
    <w:rsid w:val="0085007B"/>
    <w:rsid w:val="00850E41"/>
    <w:rsid w:val="00852936"/>
    <w:rsid w:val="00853B5D"/>
    <w:rsid w:val="00853F87"/>
    <w:rsid w:val="00861785"/>
    <w:rsid w:val="00864DA6"/>
    <w:rsid w:val="00866E28"/>
    <w:rsid w:val="00870E2E"/>
    <w:rsid w:val="0087419A"/>
    <w:rsid w:val="00892D2F"/>
    <w:rsid w:val="00893749"/>
    <w:rsid w:val="008A5DD9"/>
    <w:rsid w:val="008A6EDB"/>
    <w:rsid w:val="008A785E"/>
    <w:rsid w:val="008D0670"/>
    <w:rsid w:val="008D119F"/>
    <w:rsid w:val="008D22C7"/>
    <w:rsid w:val="008D2A66"/>
    <w:rsid w:val="008D34E2"/>
    <w:rsid w:val="008E0240"/>
    <w:rsid w:val="008E1C8C"/>
    <w:rsid w:val="008E36E6"/>
    <w:rsid w:val="008F1D06"/>
    <w:rsid w:val="008F3C8F"/>
    <w:rsid w:val="008F634F"/>
    <w:rsid w:val="00904486"/>
    <w:rsid w:val="00910941"/>
    <w:rsid w:val="00912F60"/>
    <w:rsid w:val="0091324F"/>
    <w:rsid w:val="00916B3D"/>
    <w:rsid w:val="009320F8"/>
    <w:rsid w:val="0093378F"/>
    <w:rsid w:val="00934FCB"/>
    <w:rsid w:val="00944E62"/>
    <w:rsid w:val="009515A1"/>
    <w:rsid w:val="00953E07"/>
    <w:rsid w:val="009564AF"/>
    <w:rsid w:val="00967D51"/>
    <w:rsid w:val="009730D3"/>
    <w:rsid w:val="00973A36"/>
    <w:rsid w:val="0098484F"/>
    <w:rsid w:val="009872EF"/>
    <w:rsid w:val="009906C4"/>
    <w:rsid w:val="0099333B"/>
    <w:rsid w:val="009A3B17"/>
    <w:rsid w:val="009B194A"/>
    <w:rsid w:val="009B429D"/>
    <w:rsid w:val="009B4B2D"/>
    <w:rsid w:val="009C3DD1"/>
    <w:rsid w:val="009E12F3"/>
    <w:rsid w:val="009E2896"/>
    <w:rsid w:val="009E6F10"/>
    <w:rsid w:val="00A02600"/>
    <w:rsid w:val="00A04924"/>
    <w:rsid w:val="00A06AA7"/>
    <w:rsid w:val="00A1456C"/>
    <w:rsid w:val="00A167E4"/>
    <w:rsid w:val="00A3287F"/>
    <w:rsid w:val="00A32B0B"/>
    <w:rsid w:val="00A33C94"/>
    <w:rsid w:val="00A36D2B"/>
    <w:rsid w:val="00A379AA"/>
    <w:rsid w:val="00A40BD8"/>
    <w:rsid w:val="00A42773"/>
    <w:rsid w:val="00A443DF"/>
    <w:rsid w:val="00A503D7"/>
    <w:rsid w:val="00A56A71"/>
    <w:rsid w:val="00A65099"/>
    <w:rsid w:val="00A7314C"/>
    <w:rsid w:val="00A862EF"/>
    <w:rsid w:val="00A86557"/>
    <w:rsid w:val="00A8687F"/>
    <w:rsid w:val="00A90117"/>
    <w:rsid w:val="00AC102C"/>
    <w:rsid w:val="00AD1FE5"/>
    <w:rsid w:val="00AD736F"/>
    <w:rsid w:val="00AD7C6B"/>
    <w:rsid w:val="00AE36F4"/>
    <w:rsid w:val="00AF23E6"/>
    <w:rsid w:val="00AF7DC8"/>
    <w:rsid w:val="00B0005D"/>
    <w:rsid w:val="00B00884"/>
    <w:rsid w:val="00B03688"/>
    <w:rsid w:val="00B03A69"/>
    <w:rsid w:val="00B11784"/>
    <w:rsid w:val="00B201A6"/>
    <w:rsid w:val="00B21F06"/>
    <w:rsid w:val="00B26CF5"/>
    <w:rsid w:val="00B34F22"/>
    <w:rsid w:val="00B35F54"/>
    <w:rsid w:val="00B6189E"/>
    <w:rsid w:val="00B73033"/>
    <w:rsid w:val="00B80F62"/>
    <w:rsid w:val="00B81048"/>
    <w:rsid w:val="00B8239E"/>
    <w:rsid w:val="00B86DB8"/>
    <w:rsid w:val="00B90BE1"/>
    <w:rsid w:val="00B96380"/>
    <w:rsid w:val="00B975D2"/>
    <w:rsid w:val="00BA46B0"/>
    <w:rsid w:val="00BA7E08"/>
    <w:rsid w:val="00BB4037"/>
    <w:rsid w:val="00BC6E48"/>
    <w:rsid w:val="00BD1F8A"/>
    <w:rsid w:val="00BD2D7F"/>
    <w:rsid w:val="00BD36E2"/>
    <w:rsid w:val="00BD7C24"/>
    <w:rsid w:val="00BE09B7"/>
    <w:rsid w:val="00BE7A7F"/>
    <w:rsid w:val="00BF03B2"/>
    <w:rsid w:val="00C05687"/>
    <w:rsid w:val="00C15D71"/>
    <w:rsid w:val="00C22520"/>
    <w:rsid w:val="00C259A9"/>
    <w:rsid w:val="00C35F3F"/>
    <w:rsid w:val="00C40EAD"/>
    <w:rsid w:val="00C61632"/>
    <w:rsid w:val="00C61E78"/>
    <w:rsid w:val="00C70877"/>
    <w:rsid w:val="00C7486B"/>
    <w:rsid w:val="00C84E37"/>
    <w:rsid w:val="00C86184"/>
    <w:rsid w:val="00C873DB"/>
    <w:rsid w:val="00C87760"/>
    <w:rsid w:val="00C914F6"/>
    <w:rsid w:val="00C93602"/>
    <w:rsid w:val="00CA1C4D"/>
    <w:rsid w:val="00CA2C20"/>
    <w:rsid w:val="00CA64C5"/>
    <w:rsid w:val="00CB2FD6"/>
    <w:rsid w:val="00CB67DE"/>
    <w:rsid w:val="00CC143F"/>
    <w:rsid w:val="00CC7EB1"/>
    <w:rsid w:val="00CD6379"/>
    <w:rsid w:val="00CD7B9C"/>
    <w:rsid w:val="00CF542F"/>
    <w:rsid w:val="00D14ED4"/>
    <w:rsid w:val="00D25625"/>
    <w:rsid w:val="00D37FC3"/>
    <w:rsid w:val="00D437B3"/>
    <w:rsid w:val="00D44394"/>
    <w:rsid w:val="00D57BE4"/>
    <w:rsid w:val="00D603E1"/>
    <w:rsid w:val="00D6297C"/>
    <w:rsid w:val="00D67080"/>
    <w:rsid w:val="00D722DF"/>
    <w:rsid w:val="00D726F2"/>
    <w:rsid w:val="00D762B6"/>
    <w:rsid w:val="00D84ACB"/>
    <w:rsid w:val="00D86790"/>
    <w:rsid w:val="00D96736"/>
    <w:rsid w:val="00D972BF"/>
    <w:rsid w:val="00DA6A5A"/>
    <w:rsid w:val="00DB0604"/>
    <w:rsid w:val="00DB4139"/>
    <w:rsid w:val="00DC1274"/>
    <w:rsid w:val="00DC66D8"/>
    <w:rsid w:val="00DD3D56"/>
    <w:rsid w:val="00DE4565"/>
    <w:rsid w:val="00DF786D"/>
    <w:rsid w:val="00E01BFB"/>
    <w:rsid w:val="00E1259A"/>
    <w:rsid w:val="00E12CBE"/>
    <w:rsid w:val="00E216E8"/>
    <w:rsid w:val="00E26726"/>
    <w:rsid w:val="00E27BFC"/>
    <w:rsid w:val="00E34371"/>
    <w:rsid w:val="00E34B84"/>
    <w:rsid w:val="00E5028D"/>
    <w:rsid w:val="00E5207D"/>
    <w:rsid w:val="00E535BD"/>
    <w:rsid w:val="00E54381"/>
    <w:rsid w:val="00E61373"/>
    <w:rsid w:val="00E651AD"/>
    <w:rsid w:val="00E655FF"/>
    <w:rsid w:val="00E65BEB"/>
    <w:rsid w:val="00E7528C"/>
    <w:rsid w:val="00E95C13"/>
    <w:rsid w:val="00EA084A"/>
    <w:rsid w:val="00EB175C"/>
    <w:rsid w:val="00EB2F7C"/>
    <w:rsid w:val="00EB3CEA"/>
    <w:rsid w:val="00EB48BA"/>
    <w:rsid w:val="00EB687E"/>
    <w:rsid w:val="00ED3C62"/>
    <w:rsid w:val="00EE14EE"/>
    <w:rsid w:val="00EE5509"/>
    <w:rsid w:val="00EE594E"/>
    <w:rsid w:val="00EF0372"/>
    <w:rsid w:val="00F01A03"/>
    <w:rsid w:val="00F02273"/>
    <w:rsid w:val="00F023AF"/>
    <w:rsid w:val="00F04D15"/>
    <w:rsid w:val="00F05371"/>
    <w:rsid w:val="00F10B81"/>
    <w:rsid w:val="00F14D3F"/>
    <w:rsid w:val="00F16383"/>
    <w:rsid w:val="00F264BA"/>
    <w:rsid w:val="00F3494F"/>
    <w:rsid w:val="00F45A72"/>
    <w:rsid w:val="00F500B0"/>
    <w:rsid w:val="00F508C4"/>
    <w:rsid w:val="00F60E6E"/>
    <w:rsid w:val="00F610F3"/>
    <w:rsid w:val="00F65A21"/>
    <w:rsid w:val="00F679E6"/>
    <w:rsid w:val="00F735A6"/>
    <w:rsid w:val="00F944BF"/>
    <w:rsid w:val="00F94BE3"/>
    <w:rsid w:val="00FB4AA7"/>
    <w:rsid w:val="00FB5A5D"/>
    <w:rsid w:val="00FC4F72"/>
    <w:rsid w:val="00FC575A"/>
    <w:rsid w:val="00FD34C2"/>
    <w:rsid w:val="00FD7F50"/>
    <w:rsid w:val="00FE2F40"/>
    <w:rsid w:val="00FF0803"/>
    <w:rsid w:val="00FF0B0B"/>
    <w:rsid w:val="00FF6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  <v:textbox inset="5.85pt,.7pt,5.85pt,.7pt"/>
    </o:shapedefaults>
    <o:shapelayout v:ext="edit">
      <o:idmap v:ext="edit" data="1"/>
    </o:shapelayout>
  </w:shapeDefaults>
  <w:decimalSymbol w:val="."/>
  <w:listSeparator w:val=","/>
  <w15:docId w15:val="{E872175A-3219-4EE2-8C3C-0089F80A2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89B"/>
    <w:pPr>
      <w:widowControl w:val="0"/>
      <w:adjustRightInd w:val="0"/>
      <w:spacing w:line="360" w:lineRule="atLeast"/>
      <w:jc w:val="both"/>
      <w:textAlignment w:val="baseline"/>
    </w:pPr>
    <w:rPr>
      <w:sz w:val="21"/>
    </w:rPr>
  </w:style>
  <w:style w:type="paragraph" w:styleId="1">
    <w:name w:val="heading 1"/>
    <w:basedOn w:val="a"/>
    <w:next w:val="a"/>
    <w:qFormat/>
    <w:rsid w:val="0055789B"/>
    <w:pPr>
      <w:keepNext/>
      <w:outlineLvl w:val="0"/>
    </w:pPr>
    <w:rPr>
      <w:rFonts w:ascii="Lucida Sans Unicode" w:eastAsia="ＭＳ Ｐ明朝" w:hAnsi="Lucida Sans Unicode" w:cs="Lucida Sans Unicode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semiHidden/>
    <w:rsid w:val="0055789B"/>
    <w:pPr>
      <w:jc w:val="right"/>
    </w:pPr>
  </w:style>
  <w:style w:type="paragraph" w:styleId="a4">
    <w:name w:val="footer"/>
    <w:basedOn w:val="a"/>
    <w:semiHidden/>
    <w:rsid w:val="0055789B"/>
    <w:pPr>
      <w:tabs>
        <w:tab w:val="center" w:pos="4252"/>
        <w:tab w:val="right" w:pos="8504"/>
      </w:tabs>
    </w:pPr>
  </w:style>
  <w:style w:type="character" w:styleId="a5">
    <w:name w:val="page number"/>
    <w:basedOn w:val="a0"/>
    <w:semiHidden/>
    <w:rsid w:val="0055789B"/>
    <w:rPr>
      <w:rFonts w:ascii="Mincho" w:eastAsia="Mincho" w:hAnsi="Mincho"/>
    </w:rPr>
  </w:style>
  <w:style w:type="paragraph" w:customStyle="1" w:styleId="21">
    <w:name w:val="本文 21"/>
    <w:basedOn w:val="a"/>
    <w:rsid w:val="0055789B"/>
    <w:pPr>
      <w:spacing w:line="240" w:lineRule="auto"/>
    </w:pPr>
    <w:rPr>
      <w:rFonts w:eastAsia="ＭＳ Ｐゴシック"/>
      <w:sz w:val="28"/>
    </w:rPr>
  </w:style>
  <w:style w:type="character" w:customStyle="1" w:styleId="10">
    <w:name w:val="ハイパーリンク1"/>
    <w:basedOn w:val="a0"/>
    <w:rsid w:val="0055789B"/>
    <w:rPr>
      <w:color w:val="0000FF"/>
      <w:u w:val="single"/>
    </w:rPr>
  </w:style>
  <w:style w:type="paragraph" w:styleId="a6">
    <w:name w:val="Body Text"/>
    <w:basedOn w:val="a"/>
    <w:semiHidden/>
    <w:rsid w:val="0055789B"/>
    <w:pPr>
      <w:spacing w:after="140"/>
    </w:pPr>
    <w:rPr>
      <w:rFonts w:ascii="ＭＳ Ｐゴシック" w:eastAsia="ＭＳ Ｐゴシック"/>
      <w:sz w:val="24"/>
    </w:rPr>
  </w:style>
  <w:style w:type="character" w:styleId="a7">
    <w:name w:val="Hyperlink"/>
    <w:basedOn w:val="a0"/>
    <w:semiHidden/>
    <w:rsid w:val="0055789B"/>
    <w:rPr>
      <w:color w:val="0000FF"/>
      <w:u w:val="single"/>
    </w:rPr>
  </w:style>
  <w:style w:type="character" w:styleId="a8">
    <w:name w:val="FollowedHyperlink"/>
    <w:basedOn w:val="a0"/>
    <w:semiHidden/>
    <w:rsid w:val="0055789B"/>
    <w:rPr>
      <w:color w:val="800080"/>
      <w:u w:val="single"/>
    </w:rPr>
  </w:style>
  <w:style w:type="character" w:customStyle="1" w:styleId="a9">
    <w:name w:val="未使用文字スタイル"/>
    <w:rsid w:val="0055789B"/>
    <w:rPr>
      <w:rFonts w:ascii="Mincho" w:eastAsia="Mincho" w:hAnsi="Mincho"/>
      <w:color w:val="000000"/>
    </w:rPr>
  </w:style>
  <w:style w:type="paragraph" w:styleId="aa">
    <w:name w:val="header"/>
    <w:basedOn w:val="a"/>
    <w:semiHidden/>
    <w:rsid w:val="0055789B"/>
    <w:pPr>
      <w:tabs>
        <w:tab w:val="center" w:pos="4252"/>
        <w:tab w:val="right" w:pos="8504"/>
      </w:tabs>
      <w:snapToGrid w:val="0"/>
    </w:pPr>
  </w:style>
  <w:style w:type="paragraph" w:styleId="ab">
    <w:name w:val="Body Text Indent"/>
    <w:basedOn w:val="a"/>
    <w:semiHidden/>
    <w:rsid w:val="0055789B"/>
    <w:pPr>
      <w:ind w:firstLine="240"/>
    </w:pPr>
    <w:rPr>
      <w:rFonts w:ascii="ＭＳ Ｐゴシック" w:eastAsia="ＭＳ Ｐゴシック"/>
      <w:color w:val="FF0000"/>
      <w:sz w:val="24"/>
    </w:rPr>
  </w:style>
  <w:style w:type="paragraph" w:styleId="2">
    <w:name w:val="Body Text Indent 2"/>
    <w:basedOn w:val="a"/>
    <w:semiHidden/>
    <w:rsid w:val="0055789B"/>
    <w:pPr>
      <w:widowControl/>
      <w:tabs>
        <w:tab w:val="left" w:pos="8580"/>
      </w:tabs>
      <w:adjustRightInd/>
      <w:spacing w:afterLines="50" w:line="240" w:lineRule="auto"/>
      <w:ind w:right="-17" w:firstLine="238"/>
      <w:jc w:val="left"/>
      <w:textAlignment w:val="auto"/>
    </w:pPr>
    <w:rPr>
      <w:rFonts w:ascii="ＭＳ Ｐゴシック" w:eastAsia="ＭＳ Ｐゴシック"/>
      <w:color w:val="FF0000"/>
      <w:sz w:val="24"/>
    </w:rPr>
  </w:style>
  <w:style w:type="paragraph" w:styleId="3">
    <w:name w:val="Body Text Indent 3"/>
    <w:basedOn w:val="a"/>
    <w:semiHidden/>
    <w:rsid w:val="0055789B"/>
    <w:pPr>
      <w:widowControl/>
      <w:tabs>
        <w:tab w:val="left" w:pos="336"/>
        <w:tab w:val="left" w:pos="8580"/>
      </w:tabs>
      <w:adjustRightInd/>
      <w:spacing w:afterLines="50" w:line="240" w:lineRule="auto"/>
      <w:ind w:right="-17" w:firstLine="238"/>
      <w:jc w:val="left"/>
      <w:textAlignment w:val="auto"/>
    </w:pPr>
    <w:rPr>
      <w:sz w:val="24"/>
    </w:rPr>
  </w:style>
  <w:style w:type="character" w:customStyle="1" w:styleId="rco21">
    <w:name w:val="r_co21"/>
    <w:basedOn w:val="a0"/>
    <w:rsid w:val="0055789B"/>
    <w:rPr>
      <w:sz w:val="19"/>
      <w:szCs w:val="19"/>
    </w:rPr>
  </w:style>
  <w:style w:type="paragraph" w:styleId="HTML">
    <w:name w:val="HTML Preformatted"/>
    <w:basedOn w:val="a"/>
    <w:semiHidden/>
    <w:rsid w:val="005578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jc w:val="left"/>
      <w:textAlignment w:val="auto"/>
    </w:pPr>
    <w:rPr>
      <w:rFonts w:ascii="Arial Unicode MS" w:eastAsia="Arial Unicode MS" w:hAnsi="Arial Unicode MS" w:cs="Arial Unicode MS"/>
      <w:sz w:val="20"/>
    </w:rPr>
  </w:style>
  <w:style w:type="paragraph" w:customStyle="1" w:styleId="para">
    <w:name w:val="para"/>
    <w:basedOn w:val="a"/>
    <w:rsid w:val="0055789B"/>
    <w:pPr>
      <w:widowControl/>
      <w:adjustRightInd/>
      <w:spacing w:before="100" w:beforeAutospacing="1" w:after="100" w:afterAutospacing="1" w:line="360" w:lineRule="auto"/>
      <w:ind w:firstLine="240"/>
      <w:jc w:val="left"/>
      <w:textAlignment w:val="auto"/>
    </w:pPr>
    <w:rPr>
      <w:rFonts w:ascii="ＭＳ 明朝" w:hAnsi="ＭＳ 明朝"/>
      <w:color w:val="333333"/>
      <w:sz w:val="24"/>
      <w:szCs w:val="24"/>
    </w:rPr>
  </w:style>
  <w:style w:type="paragraph" w:styleId="ac">
    <w:name w:val="Block Text"/>
    <w:basedOn w:val="a"/>
    <w:semiHidden/>
    <w:rsid w:val="0055789B"/>
    <w:pPr>
      <w:widowControl/>
      <w:tabs>
        <w:tab w:val="left" w:pos="8580"/>
      </w:tabs>
      <w:adjustRightInd/>
      <w:spacing w:line="320" w:lineRule="exact"/>
      <w:ind w:leftChars="85" w:left="178" w:rightChars="-8" w:right="-17" w:firstLineChars="125" w:firstLine="300"/>
      <w:jc w:val="left"/>
      <w:textAlignment w:val="auto"/>
    </w:pPr>
    <w:rPr>
      <w:rFonts w:ascii="HG丸ｺﾞｼｯｸM-PRO" w:eastAsia="HG丸ｺﾞｼｯｸM-PRO"/>
      <w:sz w:val="24"/>
    </w:rPr>
  </w:style>
  <w:style w:type="character" w:customStyle="1" w:styleId="mainclass1">
    <w:name w:val="mainclass1"/>
    <w:basedOn w:val="a0"/>
    <w:rsid w:val="0055789B"/>
    <w:rPr>
      <w:spacing w:val="240"/>
      <w:sz w:val="19"/>
      <w:szCs w:val="19"/>
    </w:rPr>
  </w:style>
  <w:style w:type="character" w:customStyle="1" w:styleId="11">
    <w:name w:val="書名1"/>
    <w:basedOn w:val="a0"/>
    <w:qFormat/>
    <w:rsid w:val="0055789B"/>
    <w:rPr>
      <w:b/>
      <w:bCs/>
      <w:smallCaps/>
      <w:spacing w:val="5"/>
    </w:rPr>
  </w:style>
  <w:style w:type="paragraph" w:styleId="ad">
    <w:name w:val="Plain Text"/>
    <w:basedOn w:val="a"/>
    <w:uiPriority w:val="99"/>
    <w:unhideWhenUsed/>
    <w:rsid w:val="0055789B"/>
    <w:pPr>
      <w:adjustRightInd/>
      <w:spacing w:line="240" w:lineRule="auto"/>
      <w:jc w:val="left"/>
      <w:textAlignment w:val="auto"/>
    </w:pPr>
    <w:rPr>
      <w:rFonts w:ascii="ＭＳ ゴシック" w:eastAsia="ＭＳ ゴシック" w:hAnsi="Courier New" w:cs="Courier New"/>
      <w:kern w:val="2"/>
      <w:sz w:val="20"/>
      <w:szCs w:val="21"/>
    </w:rPr>
  </w:style>
  <w:style w:type="character" w:customStyle="1" w:styleId="ae">
    <w:name w:val="書式なし (文字)"/>
    <w:basedOn w:val="a0"/>
    <w:uiPriority w:val="99"/>
    <w:rsid w:val="0055789B"/>
    <w:rPr>
      <w:rFonts w:ascii="ＭＳ ゴシック" w:eastAsia="ＭＳ ゴシック" w:hAnsi="Courier New" w:cs="Courier New"/>
      <w:kern w:val="2"/>
      <w:szCs w:val="21"/>
    </w:rPr>
  </w:style>
  <w:style w:type="paragraph" w:styleId="af">
    <w:name w:val="Balloon Text"/>
    <w:basedOn w:val="a"/>
    <w:semiHidden/>
    <w:unhideWhenUsed/>
    <w:rsid w:val="0055789B"/>
    <w:pPr>
      <w:spacing w:line="240" w:lineRule="auto"/>
    </w:pPr>
    <w:rPr>
      <w:rFonts w:ascii="Arial" w:eastAsia="ＭＳ ゴシック" w:hAnsi="Arial"/>
      <w:sz w:val="18"/>
      <w:szCs w:val="18"/>
    </w:rPr>
  </w:style>
  <w:style w:type="character" w:customStyle="1" w:styleId="af0">
    <w:name w:val="吹き出し (文字)"/>
    <w:basedOn w:val="a0"/>
    <w:semiHidden/>
    <w:rsid w:val="0055789B"/>
    <w:rPr>
      <w:rFonts w:ascii="Arial" w:eastAsia="ＭＳ ゴシック" w:hAnsi="Arial" w:cs="Times New Roman"/>
      <w:sz w:val="18"/>
      <w:szCs w:val="18"/>
    </w:rPr>
  </w:style>
  <w:style w:type="character" w:customStyle="1" w:styleId="12">
    <w:name w:val="見出し 1 (文字)"/>
    <w:basedOn w:val="a0"/>
    <w:rsid w:val="0055789B"/>
    <w:rPr>
      <w:rFonts w:ascii="Lucida Sans Unicode" w:eastAsia="ＭＳ Ｐ明朝" w:hAnsi="Lucida Sans Unicode" w:cs="Lucida Sans Unicode"/>
      <w:b/>
      <w:bCs/>
      <w:sz w:val="28"/>
    </w:rPr>
  </w:style>
  <w:style w:type="character" w:customStyle="1" w:styleId="af1">
    <w:name w:val="ヘッダー (文字)"/>
    <w:basedOn w:val="a0"/>
    <w:semiHidden/>
    <w:rsid w:val="0055789B"/>
    <w:rPr>
      <w:sz w:val="21"/>
    </w:rPr>
  </w:style>
  <w:style w:type="character" w:customStyle="1" w:styleId="rnote1">
    <w:name w:val="r_note1"/>
    <w:basedOn w:val="a0"/>
    <w:rsid w:val="0055789B"/>
    <w:rPr>
      <w:color w:val="FF6666"/>
      <w:sz w:val="14"/>
      <w:szCs w:val="14"/>
      <w:vertAlign w:val="superscript"/>
    </w:rPr>
  </w:style>
  <w:style w:type="character" w:customStyle="1" w:styleId="rregister1">
    <w:name w:val="r_register1"/>
    <w:basedOn w:val="a0"/>
    <w:rsid w:val="0055789B"/>
    <w:rPr>
      <w:sz w:val="17"/>
      <w:szCs w:val="17"/>
      <w:vertAlign w:val="superscript"/>
    </w:rPr>
  </w:style>
  <w:style w:type="paragraph" w:styleId="20">
    <w:name w:val="Body Text 2"/>
    <w:basedOn w:val="a"/>
    <w:semiHidden/>
    <w:rsid w:val="0055789B"/>
    <w:pPr>
      <w:widowControl/>
      <w:adjustRightInd/>
      <w:spacing w:line="240" w:lineRule="auto"/>
      <w:jc w:val="left"/>
      <w:textAlignment w:val="auto"/>
    </w:pPr>
    <w:rPr>
      <w:rFonts w:ascii="HG丸ｺﾞｼｯｸM-PRO" w:eastAsia="HG丸ｺﾞｼｯｸM-PRO" w:hAnsi="Times New Roman"/>
      <w:color w:val="FF0000"/>
      <w:sz w:val="24"/>
      <w:szCs w:val="18"/>
    </w:rPr>
  </w:style>
  <w:style w:type="paragraph" w:customStyle="1" w:styleId="af2">
    <w:name w:val="ページ罫線枠"/>
    <w:basedOn w:val="a"/>
    <w:rsid w:val="0055789B"/>
    <w:pPr>
      <w:spacing w:line="240" w:lineRule="auto"/>
    </w:pPr>
    <w:rPr>
      <w:rFonts w:eastAsia="ＭＳ ゴシック"/>
      <w:sz w:val="18"/>
    </w:rPr>
  </w:style>
  <w:style w:type="paragraph" w:customStyle="1" w:styleId="Default">
    <w:name w:val="Default"/>
    <w:rsid w:val="0055789B"/>
    <w:pPr>
      <w:widowControl w:val="0"/>
      <w:autoSpaceDE w:val="0"/>
      <w:autoSpaceDN w:val="0"/>
      <w:adjustRightInd w:val="0"/>
    </w:pPr>
    <w:rPr>
      <w:rFonts w:ascii="MSMincho+1" w:eastAsia="MSMincho+1" w:hAnsi="Times New Roman"/>
    </w:rPr>
  </w:style>
  <w:style w:type="character" w:styleId="af3">
    <w:name w:val="Strong"/>
    <w:basedOn w:val="a0"/>
    <w:qFormat/>
    <w:rsid w:val="0055789B"/>
    <w:rPr>
      <w:b/>
      <w:bCs/>
    </w:rPr>
  </w:style>
  <w:style w:type="character" w:customStyle="1" w:styleId="rsmall1">
    <w:name w:val="r_small1"/>
    <w:basedOn w:val="a0"/>
    <w:rsid w:val="0055789B"/>
    <w:rPr>
      <w:sz w:val="19"/>
      <w:szCs w:val="19"/>
    </w:rPr>
  </w:style>
  <w:style w:type="character" w:customStyle="1" w:styleId="st1">
    <w:name w:val="st1"/>
    <w:basedOn w:val="a0"/>
    <w:rsid w:val="00FD34C2"/>
  </w:style>
  <w:style w:type="character" w:styleId="af4">
    <w:name w:val="annotation reference"/>
    <w:basedOn w:val="a0"/>
    <w:uiPriority w:val="99"/>
    <w:semiHidden/>
    <w:unhideWhenUsed/>
    <w:rsid w:val="004C6FC0"/>
    <w:rPr>
      <w:sz w:val="18"/>
      <w:szCs w:val="18"/>
    </w:rPr>
  </w:style>
  <w:style w:type="paragraph" w:styleId="af5">
    <w:name w:val="annotation text"/>
    <w:basedOn w:val="a"/>
    <w:link w:val="af6"/>
    <w:uiPriority w:val="99"/>
    <w:unhideWhenUsed/>
    <w:rsid w:val="004C6FC0"/>
    <w:pPr>
      <w:jc w:val="left"/>
    </w:pPr>
  </w:style>
  <w:style w:type="character" w:customStyle="1" w:styleId="af6">
    <w:name w:val="コメント文字列 (文字)"/>
    <w:basedOn w:val="a0"/>
    <w:link w:val="af5"/>
    <w:uiPriority w:val="99"/>
    <w:rsid w:val="004C6FC0"/>
    <w:rPr>
      <w:sz w:val="21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C6FC0"/>
    <w:rPr>
      <w:b/>
      <w:bCs/>
    </w:rPr>
  </w:style>
  <w:style w:type="character" w:customStyle="1" w:styleId="af8">
    <w:name w:val="コメント内容 (文字)"/>
    <w:basedOn w:val="af6"/>
    <w:link w:val="af7"/>
    <w:uiPriority w:val="99"/>
    <w:semiHidden/>
    <w:rsid w:val="004C6FC0"/>
    <w:rPr>
      <w:b/>
      <w:bCs/>
      <w:sz w:val="21"/>
    </w:rPr>
  </w:style>
  <w:style w:type="paragraph" w:styleId="Web">
    <w:name w:val="Normal (Web)"/>
    <w:basedOn w:val="a"/>
    <w:uiPriority w:val="99"/>
    <w:semiHidden/>
    <w:unhideWhenUsed/>
    <w:rsid w:val="007C4214"/>
    <w:pPr>
      <w:widowControl/>
      <w:adjustRightInd/>
      <w:spacing w:before="100" w:beforeAutospacing="1" w:after="100" w:afterAutospacing="1" w:line="240" w:lineRule="auto"/>
      <w:jc w:val="left"/>
      <w:textAlignment w:val="auto"/>
    </w:pPr>
    <w:rPr>
      <w:rFonts w:ascii="ＭＳ Ｐゴシック" w:eastAsia="ＭＳ Ｐゴシック" w:hAnsi="ＭＳ Ｐゴシック" w:cs="ＭＳ Ｐゴシック"/>
      <w:sz w:val="24"/>
      <w:szCs w:val="24"/>
    </w:rPr>
  </w:style>
  <w:style w:type="paragraph" w:styleId="af9">
    <w:name w:val="Revision"/>
    <w:hidden/>
    <w:uiPriority w:val="99"/>
    <w:semiHidden/>
    <w:rsid w:val="00BA46B0"/>
    <w:rPr>
      <w:sz w:val="21"/>
    </w:rPr>
  </w:style>
  <w:style w:type="table" w:styleId="afa">
    <w:name w:val="Table Grid"/>
    <w:basedOn w:val="a1"/>
    <w:uiPriority w:val="59"/>
    <w:rsid w:val="005046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通達（本文小見出し）"/>
    <w:basedOn w:val="a"/>
    <w:rsid w:val="000977A2"/>
    <w:pPr>
      <w:tabs>
        <w:tab w:val="left" w:pos="397"/>
        <w:tab w:val="left" w:pos="567"/>
      </w:tabs>
      <w:spacing w:before="120" w:line="240" w:lineRule="auto"/>
    </w:pPr>
    <w:rPr>
      <w:rFonts w:eastAsia="ＭＳ ゴシック"/>
      <w:sz w:val="20"/>
    </w:rPr>
  </w:style>
  <w:style w:type="paragraph" w:styleId="afc">
    <w:name w:val="No Spacing"/>
    <w:uiPriority w:val="1"/>
    <w:qFormat/>
    <w:rsid w:val="000977A2"/>
    <w:pPr>
      <w:widowControl w:val="0"/>
      <w:adjustRightInd w:val="0"/>
      <w:jc w:val="both"/>
      <w:textAlignment w:val="baseline"/>
    </w:pPr>
    <w:rPr>
      <w:rFonts w:eastAsia="ＭＳ ゴシック"/>
    </w:rPr>
  </w:style>
  <w:style w:type="paragraph" w:styleId="afd">
    <w:name w:val="List Paragraph"/>
    <w:basedOn w:val="a"/>
    <w:uiPriority w:val="34"/>
    <w:qFormat/>
    <w:rsid w:val="003F54E4"/>
    <w:pPr>
      <w:ind w:leftChars="400" w:left="840"/>
    </w:pPr>
  </w:style>
  <w:style w:type="paragraph" w:customStyle="1" w:styleId="ICJ72FigureCaption">
    <w:name w:val="ICJ 7.2 Figure Caption"/>
    <w:next w:val="a"/>
    <w:rsid w:val="006C58FC"/>
    <w:pPr>
      <w:snapToGrid w:val="0"/>
      <w:spacing w:after="120" w:line="240" w:lineRule="exact"/>
      <w:jc w:val="both"/>
    </w:pPr>
    <w:rPr>
      <w:rFonts w:ascii="Arial Unicode MS" w:eastAsia="Arial Unicode MS" w:hAnsi="Arial Unicode MS" w:cs="Arial Unicode MS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54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テーマ">
  <a:themeElements>
    <a:clrScheme name="ユーザー定義 1">
      <a:dk1>
        <a:sysClr val="windowText" lastClr="000000"/>
      </a:dk1>
      <a:lt1>
        <a:sysClr val="window" lastClr="FFFFFF"/>
      </a:lt1>
      <a:dk2>
        <a:srgbClr val="2895D5"/>
      </a:dk2>
      <a:lt2>
        <a:srgbClr val="737373"/>
      </a:lt2>
      <a:accent1>
        <a:srgbClr val="2895D5"/>
      </a:accent1>
      <a:accent2>
        <a:srgbClr val="7EBFE6"/>
      </a:accent2>
      <a:accent3>
        <a:srgbClr val="BEDFF2"/>
      </a:accent3>
      <a:accent4>
        <a:srgbClr val="9B2583"/>
      </a:accent4>
      <a:accent5>
        <a:srgbClr val="C37CB5"/>
      </a:accent5>
      <a:accent6>
        <a:srgbClr val="E1BEDA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7A0EAC5-14F1-40B3-BFD3-B77E5160D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292</Words>
  <Characters>1667</Characters>
  <Application>Microsoft Office Word</Application>
  <DocSecurity>0</DocSecurity>
  <Lines>13</Lines>
  <Paragraphs>3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富士ゼロックス株式会社 ( 本社 : 東京都港区赤坂 2-17-22､社長 : 宮 原  明､資本金 : 200億円 )は､富士ゼロックスとして初めて、デスクトップ型カラーレーザープリンターとして、A3ノビまで対応し、マルチクライアント／マルチプロトコルに</vt:lpstr>
      <vt:lpstr>富士ゼロックス株式会社 ( 本社 : 東京都港区赤坂 2-17-22､社長 : 宮 原  明､資本金 : 200億円 )は､富士ゼロックスとして初めて、デスクトップ型カラーレーザープリンターとして、A3ノビまで対応し、マルチクライアント／マルチプロトコルに</vt:lpstr>
    </vt:vector>
  </TitlesOfParts>
  <Company>FujiXerox</Company>
  <LinksUpToDate>false</LinksUpToDate>
  <CharactersWithSpaces>1956</CharactersWithSpaces>
  <SharedDoc>false</SharedDoc>
  <HLinks>
    <vt:vector size="6" baseType="variant">
      <vt:variant>
        <vt:i4>3342435</vt:i4>
      </vt:variant>
      <vt:variant>
        <vt:i4>0</vt:i4>
      </vt:variant>
      <vt:variant>
        <vt:i4>0</vt:i4>
      </vt:variant>
      <vt:variant>
        <vt:i4>5</vt:i4>
      </vt:variant>
      <vt:variant>
        <vt:lpwstr>https://exg01.kdc.fujixerox.co.jp/owa/redir.aspx?C=2fxQk1zumEGaxKb2C9c-FlIljByijNBI3gbQ4VrufziSmwTN5AOPEEkJci7cgcLCgkW6lwfcHsc.&amp;URL=http%3a%2f%2fjapan.jdpower.com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富士ゼロックス株式会社 ( 本社 : 東京都港区赤坂 2-17-22､社長 : 宮 原  明､資本金 : 200億円 )は､富士ゼロックスとして初めて、デスクトップ型カラーレーザープリンターとして、A3ノビまで対応し、マルチクライアント／マルチプロトコルに</dc:title>
  <dc:creator>広報宣伝部</dc:creator>
  <cp:lastModifiedBy>htanaka</cp:lastModifiedBy>
  <cp:revision>2</cp:revision>
  <cp:lastPrinted>2014-03-19T07:30:00Z</cp:lastPrinted>
  <dcterms:created xsi:type="dcterms:W3CDTF">2016-05-27T15:03:00Z</dcterms:created>
  <dcterms:modified xsi:type="dcterms:W3CDTF">2016-05-27T15:03:00Z</dcterms:modified>
</cp:coreProperties>
</file>